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7BFA18" w14:textId="77777777" w:rsidR="007902ED" w:rsidRDefault="007902ED">
      <w:pPr>
        <w:pStyle w:val="TDC1"/>
        <w:tabs>
          <w:tab w:val="right" w:leader="dot" w:pos="8494"/>
        </w:tabs>
      </w:pPr>
      <w:bookmarkStart w:id="0" w:name="_Hlk138151078"/>
      <w:bookmarkEnd w:id="0"/>
    </w:p>
    <w:p w14:paraId="5D362FA7" w14:textId="77777777" w:rsidR="007902ED" w:rsidRDefault="0068425C">
      <w:pPr>
        <w:pStyle w:val="TDC1"/>
        <w:tabs>
          <w:tab w:val="right" w:leader="dot" w:pos="8494"/>
        </w:tabs>
      </w:pPr>
      <w:r>
        <w:fldChar w:fldCharType="begin"/>
      </w:r>
      <w:r>
        <w:instrText xml:space="preserve"> TOC \o "1-3" \u \h </w:instrText>
      </w:r>
      <w:r>
        <w:fldChar w:fldCharType="separate"/>
      </w:r>
      <w:hyperlink w:anchor="_Toc138781771" w:history="1">
        <w:r>
          <w:rPr>
            <w:rStyle w:val="Hipervnculo"/>
            <w:rFonts w:ascii="Times New Roman" w:hAnsi="Times New Roman"/>
            <w:b/>
            <w:bCs/>
            <w:lang w:val="en-GB"/>
          </w:rPr>
          <w:t>ABSTRACT (1page)</w:t>
        </w:r>
        <w:r>
          <w:tab/>
          <w:t>2</w:t>
        </w:r>
      </w:hyperlink>
    </w:p>
    <w:p w14:paraId="02CEF7B5" w14:textId="77777777" w:rsidR="007902ED" w:rsidRDefault="0068425C">
      <w:pPr>
        <w:pStyle w:val="TDC1"/>
        <w:tabs>
          <w:tab w:val="right" w:leader="dot" w:pos="8494"/>
        </w:tabs>
      </w:pPr>
      <w:hyperlink w:anchor="_Toc138781772" w:history="1">
        <w:r>
          <w:rPr>
            <w:rStyle w:val="Hipervnculo"/>
            <w:rFonts w:ascii="Times New Roman" w:hAnsi="Times New Roman"/>
            <w:b/>
            <w:bCs/>
          </w:rPr>
          <w:t>INTRODUCTION (15-20pages)</w:t>
        </w:r>
        <w:r>
          <w:tab/>
          <w:t>2</w:t>
        </w:r>
      </w:hyperlink>
    </w:p>
    <w:p w14:paraId="59018CA8" w14:textId="77777777" w:rsidR="007902ED" w:rsidRDefault="0068425C">
      <w:pPr>
        <w:pStyle w:val="TDC2"/>
        <w:tabs>
          <w:tab w:val="right" w:leader="dot" w:pos="660"/>
          <w:tab w:val="right" w:leader="dot" w:pos="8494"/>
        </w:tabs>
      </w:pPr>
      <w:hyperlink w:anchor="_Toc138781773" w:history="1">
        <w:r>
          <w:rPr>
            <w:rStyle w:val="Hipervnculo"/>
            <w:rFonts w:cs="Calibri"/>
            <w:bCs/>
          </w:rPr>
          <w:t>-</w:t>
        </w:r>
        <w:r>
          <w:rPr>
            <w:rFonts w:eastAsia="Times New Roman"/>
            <w:kern w:val="3"/>
            <w:lang w:val="en-GB" w:eastAsia="en-GB"/>
          </w:rPr>
          <w:tab/>
        </w:r>
        <w:r>
          <w:rPr>
            <w:rStyle w:val="Hipervnculo"/>
            <w:rFonts w:ascii="Times New Roman" w:hAnsi="Times New Roman"/>
            <w:b/>
            <w:bCs/>
          </w:rPr>
          <w:t>Epigenome/methylome definition</w:t>
        </w:r>
        <w:r>
          <w:tab/>
          <w:t>2</w:t>
        </w:r>
      </w:hyperlink>
    </w:p>
    <w:p w14:paraId="2B7DE1D3" w14:textId="77777777" w:rsidR="007902ED" w:rsidRDefault="0068425C">
      <w:pPr>
        <w:pStyle w:val="TDC2"/>
        <w:tabs>
          <w:tab w:val="right" w:leader="dot" w:pos="660"/>
          <w:tab w:val="right" w:leader="dot" w:pos="8494"/>
        </w:tabs>
      </w:pPr>
      <w:hyperlink w:anchor="_Toc138781774" w:history="1">
        <w:r>
          <w:rPr>
            <w:rStyle w:val="Hipervnculo"/>
            <w:rFonts w:cs="Calibri"/>
          </w:rPr>
          <w:t>-</w:t>
        </w:r>
        <w:r>
          <w:rPr>
            <w:rFonts w:eastAsia="Times New Roman"/>
            <w:kern w:val="3"/>
            <w:lang w:val="en-GB" w:eastAsia="en-GB"/>
          </w:rPr>
          <w:tab/>
        </w:r>
        <w:r>
          <w:rPr>
            <w:rStyle w:val="Hipervnculo"/>
            <w:rFonts w:ascii="Times New Roman" w:hAnsi="Times New Roman"/>
            <w:b/>
            <w:bCs/>
            <w:lang w:val="en-GB"/>
          </w:rPr>
          <w:t>Classification of MTases</w:t>
        </w:r>
        <w:r>
          <w:tab/>
          <w:t>3</w:t>
        </w:r>
      </w:hyperlink>
    </w:p>
    <w:p w14:paraId="174D2F80" w14:textId="77777777" w:rsidR="007902ED" w:rsidRDefault="0068425C">
      <w:pPr>
        <w:pStyle w:val="TDC2"/>
        <w:tabs>
          <w:tab w:val="right" w:leader="dot" w:pos="660"/>
          <w:tab w:val="right" w:leader="dot" w:pos="8494"/>
        </w:tabs>
      </w:pPr>
      <w:hyperlink w:anchor="_Toc138781775" w:history="1">
        <w:r>
          <w:rPr>
            <w:rStyle w:val="Hipervnculo"/>
            <w:rFonts w:cs="Calibri"/>
          </w:rPr>
          <w:t>-</w:t>
        </w:r>
        <w:r>
          <w:rPr>
            <w:rFonts w:eastAsia="Times New Roman"/>
            <w:kern w:val="3"/>
            <w:lang w:val="en-GB" w:eastAsia="en-GB"/>
          </w:rPr>
          <w:tab/>
        </w:r>
        <w:r>
          <w:rPr>
            <w:rStyle w:val="Hipervnculo"/>
            <w:rFonts w:ascii="Times New Roman" w:hAnsi="Times New Roman"/>
            <w:b/>
            <w:bCs/>
            <w:lang w:val="en-GB"/>
          </w:rPr>
          <w:t xml:space="preserve">MTases in </w:t>
        </w:r>
        <w:r>
          <w:rPr>
            <w:rStyle w:val="Hipervnculo"/>
            <w:rFonts w:ascii="Times New Roman" w:hAnsi="Times New Roman"/>
            <w:b/>
            <w:bCs/>
            <w:i/>
            <w:iCs/>
            <w:lang w:val="en-GB"/>
          </w:rPr>
          <w:t>Escherichia coli</w:t>
        </w:r>
        <w:r>
          <w:rPr>
            <w:rStyle w:val="Hipervnculo"/>
            <w:rFonts w:ascii="Times New Roman" w:hAnsi="Times New Roman"/>
            <w:b/>
            <w:bCs/>
            <w:lang w:val="en-GB"/>
          </w:rPr>
          <w:t xml:space="preserve"> K-12 substr. MG1655</w:t>
        </w:r>
        <w:r>
          <w:tab/>
          <w:t>3</w:t>
        </w:r>
      </w:hyperlink>
    </w:p>
    <w:p w14:paraId="0723FECC" w14:textId="77777777" w:rsidR="007902ED" w:rsidRDefault="0068425C">
      <w:pPr>
        <w:pStyle w:val="TDC2"/>
        <w:tabs>
          <w:tab w:val="right" w:leader="dot" w:pos="660"/>
          <w:tab w:val="right" w:leader="dot" w:pos="8494"/>
        </w:tabs>
      </w:pPr>
      <w:hyperlink w:anchor="_Toc138781776"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Methylation functions in bacteria</w:t>
        </w:r>
        <w:r>
          <w:tab/>
          <w:t>4</w:t>
        </w:r>
      </w:hyperlink>
    </w:p>
    <w:p w14:paraId="0AF27B8E" w14:textId="77777777" w:rsidR="007902ED" w:rsidRDefault="0068425C">
      <w:pPr>
        <w:pStyle w:val="TDC2"/>
        <w:tabs>
          <w:tab w:val="right" w:leader="dot" w:pos="660"/>
          <w:tab w:val="right" w:leader="dot" w:pos="8494"/>
        </w:tabs>
      </w:pPr>
      <w:hyperlink w:anchor="_Toc138781777" w:history="1">
        <w:r>
          <w:rPr>
            <w:rStyle w:val="Hipervnculo"/>
            <w:rFonts w:cs="Calibri"/>
          </w:rPr>
          <w:t>-</w:t>
        </w:r>
        <w:r>
          <w:rPr>
            <w:rFonts w:eastAsia="Times New Roman"/>
            <w:kern w:val="3"/>
            <w:lang w:val="en-GB" w:eastAsia="en-GB"/>
          </w:rPr>
          <w:tab/>
        </w:r>
        <w:r>
          <w:rPr>
            <w:rStyle w:val="Hipervnculo"/>
            <w:rFonts w:ascii="Times New Roman" w:hAnsi="Times New Roman"/>
            <w:b/>
            <w:bCs/>
            <w:lang w:val="en-GB"/>
          </w:rPr>
          <w:t>Phenotypic heterogenity</w:t>
        </w:r>
        <w:r>
          <w:tab/>
          <w:t>6</w:t>
        </w:r>
      </w:hyperlink>
    </w:p>
    <w:p w14:paraId="137AA6D8" w14:textId="77777777" w:rsidR="007902ED" w:rsidRDefault="0068425C">
      <w:pPr>
        <w:pStyle w:val="TDC2"/>
        <w:tabs>
          <w:tab w:val="right" w:leader="dot" w:pos="660"/>
          <w:tab w:val="right" w:leader="dot" w:pos="8494"/>
        </w:tabs>
      </w:pPr>
      <w:hyperlink w:anchor="_Toc138781778"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Bet-hedging</w:t>
        </w:r>
        <w:r>
          <w:tab/>
          <w:t>7</w:t>
        </w:r>
      </w:hyperlink>
    </w:p>
    <w:p w14:paraId="635F5F0B" w14:textId="77777777" w:rsidR="007902ED" w:rsidRDefault="0068425C">
      <w:pPr>
        <w:pStyle w:val="TDC2"/>
        <w:tabs>
          <w:tab w:val="right" w:leader="dot" w:pos="660"/>
          <w:tab w:val="right" w:leader="dot" w:pos="8494"/>
        </w:tabs>
      </w:pPr>
      <w:hyperlink w:anchor="_Toc138781779" w:history="1">
        <w:r>
          <w:rPr>
            <w:rStyle w:val="Hipervnculo"/>
            <w:rFonts w:cs="Calibri"/>
          </w:rPr>
          <w:t>-</w:t>
        </w:r>
        <w:r>
          <w:rPr>
            <w:rFonts w:eastAsia="Times New Roman"/>
            <w:kern w:val="3"/>
            <w:lang w:val="en-GB" w:eastAsia="en-GB"/>
          </w:rPr>
          <w:tab/>
        </w:r>
        <w:r>
          <w:rPr>
            <w:rStyle w:val="Hipervnculo"/>
            <w:rFonts w:cs="Calibri"/>
            <w:b/>
            <w:bCs/>
            <w:lang w:val="en-GB"/>
          </w:rPr>
          <w:t>Epigenetic regulation networks</w:t>
        </w:r>
        <w:r>
          <w:tab/>
          <w:t>9</w:t>
        </w:r>
      </w:hyperlink>
    </w:p>
    <w:p w14:paraId="5CCE1A23" w14:textId="77777777" w:rsidR="007902ED" w:rsidRDefault="0068425C">
      <w:pPr>
        <w:pStyle w:val="TDC2"/>
        <w:tabs>
          <w:tab w:val="right" w:leader="dot" w:pos="660"/>
          <w:tab w:val="right" w:leader="dot" w:pos="8494"/>
        </w:tabs>
      </w:pPr>
      <w:hyperlink w:anchor="_Toc138781780"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Genome scale metabolic modelling</w:t>
        </w:r>
        <w:r>
          <w:tab/>
          <w:t>10</w:t>
        </w:r>
      </w:hyperlink>
    </w:p>
    <w:p w14:paraId="69CD9531" w14:textId="77777777" w:rsidR="007902ED" w:rsidRDefault="0068425C">
      <w:pPr>
        <w:pStyle w:val="TDC2"/>
        <w:tabs>
          <w:tab w:val="right" w:leader="dot" w:pos="660"/>
          <w:tab w:val="right" w:leader="dot" w:pos="8494"/>
        </w:tabs>
      </w:pPr>
      <w:hyperlink w:anchor="_Toc138781781"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Dynamic flux balance analysis (dFBA)</w:t>
        </w:r>
        <w:r>
          <w:tab/>
          <w:t>14</w:t>
        </w:r>
      </w:hyperlink>
    </w:p>
    <w:p w14:paraId="0EE168E6" w14:textId="77777777" w:rsidR="007902ED" w:rsidRDefault="0068425C">
      <w:pPr>
        <w:pStyle w:val="TDC1"/>
        <w:tabs>
          <w:tab w:val="right" w:leader="dot" w:pos="8494"/>
        </w:tabs>
      </w:pPr>
      <w:hyperlink w:anchor="_Toc138781782" w:history="1">
        <w:r>
          <w:rPr>
            <w:rStyle w:val="Hipervnculo"/>
            <w:rFonts w:ascii="Times New Roman" w:hAnsi="Times New Roman"/>
            <w:b/>
            <w:bCs/>
            <w:lang w:val="en-GB"/>
          </w:rPr>
          <w:t>AIM OF THE PROJECT  (1page)</w:t>
        </w:r>
        <w:r>
          <w:tab/>
          <w:t>14</w:t>
        </w:r>
      </w:hyperlink>
    </w:p>
    <w:p w14:paraId="7881E8D6" w14:textId="77777777" w:rsidR="007902ED" w:rsidRDefault="0068425C">
      <w:pPr>
        <w:pStyle w:val="TDC1"/>
        <w:tabs>
          <w:tab w:val="right" w:leader="dot" w:pos="8494"/>
        </w:tabs>
      </w:pPr>
      <w:hyperlink w:anchor="_Toc138781783" w:history="1">
        <w:r>
          <w:rPr>
            <w:rStyle w:val="Hipervnculo"/>
            <w:rFonts w:ascii="Times New Roman" w:hAnsi="Times New Roman"/>
            <w:b/>
            <w:bCs/>
            <w:lang w:val="en-GB"/>
          </w:rPr>
          <w:t xml:space="preserve">METHODS </w:t>
        </w:r>
        <w:r>
          <w:rPr>
            <w:rStyle w:val="Hipervnculo"/>
            <w:rFonts w:ascii="Times New Roman" w:hAnsi="Times New Roman"/>
            <w:b/>
            <w:bCs/>
            <w:i/>
            <w:lang w:val="en-GB"/>
          </w:rPr>
          <w:t>(about 15-25 pages)</w:t>
        </w:r>
        <w:r>
          <w:tab/>
          <w:t>15</w:t>
        </w:r>
      </w:hyperlink>
    </w:p>
    <w:p w14:paraId="2ACE5D2B" w14:textId="77777777" w:rsidR="007902ED" w:rsidRDefault="0068425C">
      <w:pPr>
        <w:pStyle w:val="TDC2"/>
        <w:tabs>
          <w:tab w:val="right" w:leader="dot" w:pos="660"/>
          <w:tab w:val="right" w:leader="dot" w:pos="8494"/>
        </w:tabs>
      </w:pPr>
      <w:hyperlink w:anchor="_Toc138781784"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Starting sequencing data</w:t>
        </w:r>
        <w:r>
          <w:tab/>
          <w:t>15</w:t>
        </w:r>
      </w:hyperlink>
    </w:p>
    <w:p w14:paraId="49D9052D" w14:textId="77777777" w:rsidR="007902ED" w:rsidRDefault="0068425C">
      <w:pPr>
        <w:pStyle w:val="TDC2"/>
        <w:tabs>
          <w:tab w:val="right" w:leader="dot" w:pos="660"/>
          <w:tab w:val="right" w:leader="dot" w:pos="8494"/>
        </w:tabs>
      </w:pPr>
      <w:hyperlink w:anchor="_Toc138781785"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Data processing and methylation extraction</w:t>
        </w:r>
        <w:r>
          <w:tab/>
          <w:t>19</w:t>
        </w:r>
      </w:hyperlink>
    </w:p>
    <w:p w14:paraId="25A85EEC" w14:textId="77777777" w:rsidR="007902ED" w:rsidRDefault="0068425C">
      <w:pPr>
        <w:pStyle w:val="TDC3"/>
        <w:tabs>
          <w:tab w:val="right" w:leader="dot" w:pos="8494"/>
        </w:tabs>
      </w:pPr>
      <w:hyperlink w:anchor="_Toc138781786" w:history="1">
        <w:r>
          <w:rPr>
            <w:rStyle w:val="Hipervnculo"/>
            <w:i/>
            <w:iCs/>
          </w:rPr>
          <w:t>Bisulfite sequencing:</w:t>
        </w:r>
        <w:r>
          <w:tab/>
          <w:t>19</w:t>
        </w:r>
      </w:hyperlink>
    </w:p>
    <w:p w14:paraId="474E59D4" w14:textId="77777777" w:rsidR="007902ED" w:rsidRDefault="0068425C">
      <w:pPr>
        <w:pStyle w:val="TDC3"/>
        <w:tabs>
          <w:tab w:val="right" w:leader="dot" w:pos="8494"/>
        </w:tabs>
      </w:pPr>
      <w:hyperlink w:anchor="_Toc138781787" w:history="1">
        <w:r>
          <w:rPr>
            <w:rStyle w:val="Hipervnculo"/>
            <w:rFonts w:cs="Calibri"/>
            <w:i/>
            <w:iCs/>
          </w:rPr>
          <w:t>SMRT:</w:t>
        </w:r>
        <w:r>
          <w:tab/>
          <w:t>22</w:t>
        </w:r>
      </w:hyperlink>
    </w:p>
    <w:p w14:paraId="23D8E88B" w14:textId="77777777" w:rsidR="007902ED" w:rsidRDefault="0068425C">
      <w:pPr>
        <w:pStyle w:val="TDC2"/>
        <w:tabs>
          <w:tab w:val="right" w:leader="dot" w:pos="660"/>
          <w:tab w:val="right" w:leader="dot" w:pos="8494"/>
        </w:tabs>
      </w:pPr>
      <w:hyperlink w:anchor="_Toc138781788" w:history="1">
        <w:r>
          <w:rPr>
            <w:rStyle w:val="Hipervnculo"/>
            <w:rFonts w:cs="Calibri"/>
            <w:bCs/>
            <w:lang w:val="en-GB" w:eastAsia="en-GB"/>
          </w:rPr>
          <w:t>-</w:t>
        </w:r>
        <w:r>
          <w:rPr>
            <w:rFonts w:eastAsia="Times New Roman"/>
            <w:kern w:val="3"/>
            <w:lang w:val="en-GB" w:eastAsia="en-GB"/>
          </w:rPr>
          <w:tab/>
        </w:r>
        <w:r>
          <w:rPr>
            <w:rStyle w:val="Hipervnculo"/>
            <w:rFonts w:ascii="Times New Roman" w:eastAsia="Times New Roman" w:hAnsi="Times New Roman"/>
            <w:b/>
            <w:bCs/>
            <w:lang w:val="en-GB" w:eastAsia="en-GB"/>
          </w:rPr>
          <w:t>Gene association</w:t>
        </w:r>
        <w:r>
          <w:tab/>
          <w:t>23</w:t>
        </w:r>
      </w:hyperlink>
    </w:p>
    <w:p w14:paraId="535DDDC2" w14:textId="77777777" w:rsidR="007902ED" w:rsidRDefault="0068425C">
      <w:pPr>
        <w:pStyle w:val="TDC2"/>
        <w:tabs>
          <w:tab w:val="right" w:leader="dot" w:pos="660"/>
          <w:tab w:val="right" w:leader="dot" w:pos="8494"/>
        </w:tabs>
      </w:pPr>
      <w:hyperlink w:anchor="_Toc138781789" w:history="1">
        <w:r>
          <w:rPr>
            <w:rStyle w:val="Hipervnculo"/>
            <w:rFonts w:cs="Calibri"/>
          </w:rPr>
          <w:t>-</w:t>
        </w:r>
        <w:r>
          <w:rPr>
            <w:rFonts w:eastAsia="Times New Roman"/>
            <w:kern w:val="3"/>
            <w:lang w:val="en-GB" w:eastAsia="en-GB"/>
          </w:rPr>
          <w:tab/>
        </w:r>
        <w:r>
          <w:rPr>
            <w:rStyle w:val="Hipervnculo"/>
            <w:rFonts w:ascii="Times New Roman" w:hAnsi="Times New Roman"/>
            <w:b/>
            <w:bCs/>
            <w:lang w:val="en-GB"/>
          </w:rPr>
          <w:t>Functional enrichment</w:t>
        </w:r>
        <w:r>
          <w:tab/>
          <w:t>25</w:t>
        </w:r>
      </w:hyperlink>
    </w:p>
    <w:p w14:paraId="53113D55" w14:textId="77777777" w:rsidR="007902ED" w:rsidRDefault="0068425C">
      <w:pPr>
        <w:pStyle w:val="TDC2"/>
        <w:tabs>
          <w:tab w:val="right" w:leader="dot" w:pos="660"/>
          <w:tab w:val="right" w:leader="dot" w:pos="8494"/>
        </w:tabs>
      </w:pPr>
      <w:hyperlink w:anchor="_Toc138781790" w:history="1">
        <w:r>
          <w:rPr>
            <w:rStyle w:val="Hipervnculo"/>
            <w:rFonts w:cs="Calibri"/>
          </w:rPr>
          <w:t>-</w:t>
        </w:r>
        <w:r>
          <w:rPr>
            <w:rFonts w:eastAsia="Times New Roman"/>
            <w:kern w:val="3"/>
            <w:lang w:val="en-GB" w:eastAsia="en-GB"/>
          </w:rPr>
          <w:tab/>
        </w:r>
        <w:r>
          <w:rPr>
            <w:rStyle w:val="Hipervnculo"/>
            <w:rFonts w:ascii="Times New Roman" w:eastAsia="Times New Roman" w:hAnsi="Times New Roman"/>
            <w:b/>
            <w:bCs/>
            <w:lang w:val="en-GB" w:eastAsia="en-GB"/>
          </w:rPr>
          <w:t>Motif identification</w:t>
        </w:r>
        <w:r>
          <w:tab/>
          <w:t>25</w:t>
        </w:r>
      </w:hyperlink>
    </w:p>
    <w:p w14:paraId="576AC842" w14:textId="77777777" w:rsidR="007902ED" w:rsidRDefault="0068425C">
      <w:pPr>
        <w:pStyle w:val="TDC2"/>
        <w:tabs>
          <w:tab w:val="right" w:leader="dot" w:pos="660"/>
          <w:tab w:val="right" w:leader="dot" w:pos="8494"/>
        </w:tabs>
      </w:pPr>
      <w:hyperlink w:anchor="_Toc138781791"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GATC analysis</w:t>
        </w:r>
        <w:r>
          <w:tab/>
          <w:t>28</w:t>
        </w:r>
      </w:hyperlink>
    </w:p>
    <w:p w14:paraId="369178C6" w14:textId="77777777" w:rsidR="007902ED" w:rsidRDefault="0068425C">
      <w:pPr>
        <w:pStyle w:val="TDC2"/>
        <w:tabs>
          <w:tab w:val="right" w:leader="dot" w:pos="660"/>
          <w:tab w:val="right" w:leader="dot" w:pos="8494"/>
        </w:tabs>
      </w:pPr>
      <w:hyperlink w:anchor="_Toc138781792"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Metabolic modelling</w:t>
        </w:r>
        <w:r>
          <w:tab/>
          <w:t>28</w:t>
        </w:r>
      </w:hyperlink>
    </w:p>
    <w:p w14:paraId="05D313E2" w14:textId="77777777" w:rsidR="007902ED" w:rsidRDefault="0068425C">
      <w:pPr>
        <w:pStyle w:val="TDC1"/>
        <w:tabs>
          <w:tab w:val="right" w:leader="dot" w:pos="8494"/>
        </w:tabs>
      </w:pPr>
      <w:hyperlink w:anchor="_Toc138781793" w:history="1">
        <w:r>
          <w:rPr>
            <w:rStyle w:val="Hipervnculo"/>
            <w:rFonts w:ascii="Times New Roman" w:hAnsi="Times New Roman"/>
            <w:b/>
            <w:bCs/>
            <w:lang w:val="en-GB"/>
          </w:rPr>
          <w:t>EXPERIMENTAL RESULTS &amp; DISCUSSION (25-30 pages)</w:t>
        </w:r>
        <w:r>
          <w:tab/>
          <w:t>31</w:t>
        </w:r>
      </w:hyperlink>
    </w:p>
    <w:p w14:paraId="0DAE7150" w14:textId="77777777" w:rsidR="007902ED" w:rsidRDefault="0068425C">
      <w:pPr>
        <w:pStyle w:val="TDC2"/>
        <w:tabs>
          <w:tab w:val="right" w:leader="dot" w:pos="660"/>
          <w:tab w:val="right" w:leader="dot" w:pos="8494"/>
        </w:tabs>
      </w:pPr>
      <w:hyperlink w:anchor="_Toc138781794"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Data processing and methylation extraction</w:t>
        </w:r>
        <w:r>
          <w:tab/>
          <w:t>31</w:t>
        </w:r>
      </w:hyperlink>
    </w:p>
    <w:p w14:paraId="783DC3FB" w14:textId="77777777" w:rsidR="007902ED" w:rsidRDefault="0068425C">
      <w:pPr>
        <w:pStyle w:val="TDC2"/>
        <w:tabs>
          <w:tab w:val="right" w:leader="dot" w:pos="660"/>
          <w:tab w:val="right" w:leader="dot" w:pos="8494"/>
        </w:tabs>
      </w:pPr>
      <w:hyperlink w:anchor="_Toc138781795" w:history="1">
        <w:r>
          <w:rPr>
            <w:rStyle w:val="Hipervnculo"/>
            <w:rFonts w:cs="Calibri"/>
            <w:bCs/>
            <w:lang w:val="en-GB" w:eastAsia="en-GB"/>
          </w:rPr>
          <w:t>-</w:t>
        </w:r>
        <w:r>
          <w:rPr>
            <w:rFonts w:eastAsia="Times New Roman"/>
            <w:kern w:val="3"/>
            <w:lang w:val="en-GB" w:eastAsia="en-GB"/>
          </w:rPr>
          <w:tab/>
        </w:r>
        <w:r>
          <w:rPr>
            <w:rStyle w:val="Hipervnculo"/>
            <w:rFonts w:ascii="Times New Roman" w:eastAsia="Times New Roman" w:hAnsi="Times New Roman"/>
            <w:b/>
            <w:bCs/>
            <w:lang w:val="en-GB" w:eastAsia="en-GB"/>
          </w:rPr>
          <w:t>Gene association</w:t>
        </w:r>
        <w:r>
          <w:tab/>
          <w:t>34</w:t>
        </w:r>
      </w:hyperlink>
    </w:p>
    <w:p w14:paraId="74945DAE" w14:textId="77777777" w:rsidR="007902ED" w:rsidRDefault="0068425C">
      <w:pPr>
        <w:pStyle w:val="TDC2"/>
        <w:tabs>
          <w:tab w:val="right" w:leader="dot" w:pos="660"/>
          <w:tab w:val="right" w:leader="dot" w:pos="8494"/>
        </w:tabs>
      </w:pPr>
      <w:hyperlink w:anchor="_Toc138781796" w:history="1">
        <w:r>
          <w:rPr>
            <w:rStyle w:val="Hipervnculo"/>
            <w:rFonts w:cs="Calibri"/>
            <w:bCs/>
            <w:lang w:val="en-GB"/>
          </w:rPr>
          <w:t>-</w:t>
        </w:r>
        <w:r>
          <w:rPr>
            <w:rFonts w:eastAsia="Times New Roman"/>
            <w:kern w:val="3"/>
            <w:lang w:val="en-GB" w:eastAsia="en-GB"/>
          </w:rPr>
          <w:tab/>
        </w:r>
        <w:r>
          <w:rPr>
            <w:rStyle w:val="Hipervnculo"/>
            <w:rFonts w:ascii="Times New Roman" w:hAnsi="Times New Roman"/>
            <w:b/>
            <w:bCs/>
            <w:lang w:val="en-GB"/>
          </w:rPr>
          <w:t>Functional enrichment:</w:t>
        </w:r>
        <w:r>
          <w:tab/>
          <w:t>38</w:t>
        </w:r>
      </w:hyperlink>
    </w:p>
    <w:p w14:paraId="7ADAD2D2" w14:textId="77777777" w:rsidR="007902ED" w:rsidRDefault="0068425C">
      <w:pPr>
        <w:pStyle w:val="TDC2"/>
        <w:tabs>
          <w:tab w:val="right" w:leader="dot" w:pos="660"/>
          <w:tab w:val="right" w:leader="dot" w:pos="8494"/>
        </w:tabs>
      </w:pPr>
      <w:hyperlink w:anchor="_Toc138781797" w:history="1">
        <w:r>
          <w:rPr>
            <w:rStyle w:val="Hipervnculo"/>
            <w:rFonts w:ascii="Courier New" w:hAnsi="Courier New"/>
          </w:rPr>
          <w:t>-</w:t>
        </w:r>
        <w:r>
          <w:rPr>
            <w:rFonts w:eastAsia="Times New Roman"/>
            <w:kern w:val="3"/>
            <w:lang w:val="en-GB" w:eastAsia="en-GB"/>
          </w:rPr>
          <w:tab/>
        </w:r>
        <w:r>
          <w:rPr>
            <w:rStyle w:val="Hipervnculo"/>
            <w:rFonts w:ascii="Times New Roman" w:eastAsia="Times New Roman" w:hAnsi="Times New Roman"/>
            <w:b/>
            <w:bCs/>
            <w:lang w:val="en-GB" w:eastAsia="en-GB"/>
          </w:rPr>
          <w:t>Motif identification</w:t>
        </w:r>
        <w:r>
          <w:tab/>
          <w:t>42</w:t>
        </w:r>
      </w:hyperlink>
    </w:p>
    <w:p w14:paraId="37D6B0CF" w14:textId="77777777" w:rsidR="007902ED" w:rsidRDefault="0068425C">
      <w:pPr>
        <w:pStyle w:val="TDC1"/>
        <w:tabs>
          <w:tab w:val="right" w:leader="dot" w:pos="8494"/>
        </w:tabs>
      </w:pPr>
      <w:hyperlink w:anchor="_Toc138781798" w:history="1">
        <w:r>
          <w:rPr>
            <w:rStyle w:val="Hipervnculo"/>
            <w:rFonts w:ascii="Times New Roman" w:hAnsi="Times New Roman"/>
            <w:b/>
            <w:lang w:val="en-GB"/>
          </w:rPr>
          <w:t>APPENDICES</w:t>
        </w:r>
        <w:r>
          <w:tab/>
          <w:t>43</w:t>
        </w:r>
      </w:hyperlink>
    </w:p>
    <w:p w14:paraId="4249CC0B" w14:textId="77777777" w:rsidR="007902ED" w:rsidRDefault="0068425C">
      <w:pPr>
        <w:pStyle w:val="TDC2"/>
        <w:tabs>
          <w:tab w:val="right" w:leader="dot" w:pos="660"/>
          <w:tab w:val="right" w:leader="dot" w:pos="8494"/>
        </w:tabs>
      </w:pPr>
      <w:hyperlink w:anchor="_Toc138781799" w:history="1">
        <w:r>
          <w:rPr>
            <w:rStyle w:val="Hipervnculo"/>
            <w:rFonts w:ascii="Times New Roman" w:hAnsi="Times New Roman"/>
            <w:lang w:val="en-GB"/>
          </w:rPr>
          <w:t>1)</w:t>
        </w:r>
        <w:r>
          <w:rPr>
            <w:rFonts w:eastAsia="Times New Roman"/>
            <w:kern w:val="3"/>
            <w:lang w:val="en-GB" w:eastAsia="en-GB"/>
          </w:rPr>
          <w:tab/>
        </w:r>
        <w:r>
          <w:rPr>
            <w:rStyle w:val="Hipervnculo"/>
            <w:rFonts w:ascii="Times New Roman" w:hAnsi="Times New Roman"/>
            <w:lang w:val="en-GB"/>
          </w:rPr>
          <w:t>Bisulfite data processing commands</w:t>
        </w:r>
        <w:r>
          <w:tab/>
          <w:t>43</w:t>
        </w:r>
      </w:hyperlink>
    </w:p>
    <w:p w14:paraId="2425897B" w14:textId="77777777" w:rsidR="007902ED" w:rsidRDefault="0068425C">
      <w:pPr>
        <w:pStyle w:val="TDC2"/>
        <w:tabs>
          <w:tab w:val="right" w:leader="dot" w:pos="660"/>
          <w:tab w:val="right" w:leader="dot" w:pos="8494"/>
        </w:tabs>
      </w:pPr>
      <w:hyperlink w:anchor="_Toc138781800" w:history="1">
        <w:r>
          <w:rPr>
            <w:rStyle w:val="Hipervnculo"/>
            <w:rFonts w:ascii="Times New Roman" w:hAnsi="Times New Roman"/>
            <w:lang w:val="en-GB"/>
          </w:rPr>
          <w:t>2)</w:t>
        </w:r>
        <w:r>
          <w:rPr>
            <w:rFonts w:eastAsia="Times New Roman"/>
            <w:kern w:val="3"/>
            <w:lang w:val="en-GB" w:eastAsia="en-GB"/>
          </w:rPr>
          <w:tab/>
        </w:r>
        <w:r>
          <w:rPr>
            <w:rStyle w:val="Hipervnculo"/>
            <w:rFonts w:ascii="Times New Roman" w:hAnsi="Times New Roman"/>
            <w:lang w:val="en-GB"/>
          </w:rPr>
          <w:t>SMRT data processing commands</w:t>
        </w:r>
        <w:r>
          <w:tab/>
          <w:t>44</w:t>
        </w:r>
      </w:hyperlink>
    </w:p>
    <w:p w14:paraId="4F17F219" w14:textId="77777777" w:rsidR="007902ED" w:rsidRDefault="0068425C">
      <w:pPr>
        <w:pStyle w:val="TDC2"/>
        <w:tabs>
          <w:tab w:val="right" w:leader="dot" w:pos="660"/>
          <w:tab w:val="right" w:leader="dot" w:pos="8494"/>
        </w:tabs>
      </w:pPr>
      <w:hyperlink w:anchor="_Toc138781801" w:history="1">
        <w:r>
          <w:rPr>
            <w:rStyle w:val="Hipervnculo"/>
            <w:rFonts w:ascii="Times New Roman" w:hAnsi="Times New Roman"/>
            <w:lang w:val="en-GB"/>
          </w:rPr>
          <w:t>3)</w:t>
        </w:r>
        <w:r>
          <w:rPr>
            <w:rFonts w:eastAsia="Times New Roman"/>
            <w:kern w:val="3"/>
            <w:lang w:val="en-GB" w:eastAsia="en-GB"/>
          </w:rPr>
          <w:tab/>
        </w:r>
        <w:r>
          <w:rPr>
            <w:rStyle w:val="Hipervnculo"/>
            <w:rFonts w:ascii="Times New Roman" w:hAnsi="Times New Roman"/>
            <w:lang w:val="en-GB"/>
          </w:rPr>
          <w:t>Methylation motifs commands</w:t>
        </w:r>
        <w:r>
          <w:tab/>
          <w:t>44</w:t>
        </w:r>
      </w:hyperlink>
    </w:p>
    <w:p w14:paraId="64AF8EAF" w14:textId="77777777" w:rsidR="007902ED" w:rsidRDefault="0068425C">
      <w:pPr>
        <w:pStyle w:val="TDC2"/>
        <w:tabs>
          <w:tab w:val="right" w:leader="dot" w:pos="660"/>
          <w:tab w:val="right" w:leader="dot" w:pos="8494"/>
        </w:tabs>
      </w:pPr>
      <w:hyperlink w:anchor="_Toc138781802" w:history="1">
        <w:r>
          <w:rPr>
            <w:rStyle w:val="Hipervnculo"/>
            <w:rFonts w:ascii="Times New Roman" w:hAnsi="Times New Roman"/>
            <w:lang w:val="en-GB"/>
          </w:rPr>
          <w:t>4)</w:t>
        </w:r>
        <w:r>
          <w:rPr>
            <w:rFonts w:eastAsia="Times New Roman"/>
            <w:kern w:val="3"/>
            <w:lang w:val="en-GB" w:eastAsia="en-GB"/>
          </w:rPr>
          <w:tab/>
        </w:r>
        <w:r>
          <w:rPr>
            <w:rStyle w:val="Hipervnculo"/>
            <w:rFonts w:ascii="Times New Roman" w:hAnsi="Times New Roman"/>
            <w:lang w:val="en-GB"/>
          </w:rPr>
          <w:t>Enrichment data for all genes found</w:t>
        </w:r>
        <w:r>
          <w:tab/>
          <w:t>45</w:t>
        </w:r>
      </w:hyperlink>
    </w:p>
    <w:p w14:paraId="3E01B51A" w14:textId="77777777" w:rsidR="007902ED" w:rsidRDefault="0068425C">
      <w:pPr>
        <w:pStyle w:val="TDC1"/>
        <w:tabs>
          <w:tab w:val="right" w:leader="dot" w:pos="8494"/>
        </w:tabs>
      </w:pPr>
      <w:hyperlink w:anchor="_Toc138781803" w:history="1">
        <w:r>
          <w:rPr>
            <w:rStyle w:val="Hipervnculo"/>
            <w:rFonts w:ascii="Times New Roman" w:hAnsi="Times New Roman"/>
            <w:b/>
            <w:bCs/>
            <w:lang w:val="en-GB"/>
          </w:rPr>
          <w:t>BIBLIOGRAPHY</w:t>
        </w:r>
        <w:r>
          <w:tab/>
          <w:t>49</w:t>
        </w:r>
      </w:hyperlink>
    </w:p>
    <w:p w14:paraId="628D8501" w14:textId="77777777" w:rsidR="007902ED" w:rsidRDefault="0068425C">
      <w:pPr>
        <w:pageBreakBefore/>
      </w:pPr>
      <w:r>
        <w:lastRenderedPageBreak/>
        <w:fldChar w:fldCharType="end"/>
      </w:r>
      <w:r>
        <w:t>Format code:</w:t>
      </w:r>
    </w:p>
    <w:p w14:paraId="6A345A0B" w14:textId="77777777" w:rsidR="007902ED" w:rsidRDefault="0068425C">
      <w:pPr>
        <w:pStyle w:val="Prrafodelista"/>
        <w:numPr>
          <w:ilvl w:val="0"/>
          <w:numId w:val="1"/>
        </w:numPr>
        <w:rPr>
          <w:lang w:val="en-GB"/>
        </w:rPr>
      </w:pPr>
      <w:r>
        <w:rPr>
          <w:lang w:val="en-GB"/>
        </w:rPr>
        <w:t>Calibri 10: literal copy and paste from papers</w:t>
      </w:r>
    </w:p>
    <w:p w14:paraId="756F3A4D" w14:textId="77777777" w:rsidR="007902ED" w:rsidRDefault="0068425C">
      <w:pPr>
        <w:pStyle w:val="Prrafodelista"/>
        <w:numPr>
          <w:ilvl w:val="0"/>
          <w:numId w:val="1"/>
        </w:numPr>
        <w:rPr>
          <w:lang w:val="en-GB"/>
        </w:rPr>
      </w:pPr>
      <w:r>
        <w:rPr>
          <w:lang w:val="en-GB"/>
        </w:rPr>
        <w:t>Times new roman 10: paraphrased</w:t>
      </w:r>
    </w:p>
    <w:p w14:paraId="471C81CD" w14:textId="77777777" w:rsidR="007902ED" w:rsidRDefault="0068425C">
      <w:pPr>
        <w:pStyle w:val="Prrafodelista"/>
        <w:numPr>
          <w:ilvl w:val="0"/>
          <w:numId w:val="1"/>
        </w:numPr>
        <w:rPr>
          <w:lang w:val="en-GB"/>
        </w:rPr>
      </w:pPr>
      <w:r>
        <w:rPr>
          <w:lang w:val="en-GB"/>
        </w:rPr>
        <w:t>Times new roman 12: final</w:t>
      </w:r>
    </w:p>
    <w:p w14:paraId="2BAC699E" w14:textId="77777777" w:rsidR="007902ED" w:rsidRDefault="0068425C">
      <w:pPr>
        <w:pStyle w:val="Prrafodelista"/>
        <w:numPr>
          <w:ilvl w:val="0"/>
          <w:numId w:val="1"/>
        </w:numPr>
        <w:rPr>
          <w:lang w:val="en-GB"/>
        </w:rPr>
      </w:pPr>
      <w:r>
        <w:rPr>
          <w:lang w:val="en-GB"/>
        </w:rPr>
        <w:t>Red: may be deleted</w:t>
      </w:r>
    </w:p>
    <w:p w14:paraId="105CAB91" w14:textId="77777777" w:rsidR="007902ED" w:rsidRDefault="0068425C">
      <w:pPr>
        <w:pStyle w:val="Prrafodelista"/>
        <w:numPr>
          <w:ilvl w:val="0"/>
          <w:numId w:val="1"/>
        </w:numPr>
        <w:rPr>
          <w:lang w:val="en-GB"/>
        </w:rPr>
      </w:pPr>
      <w:r>
        <w:rPr>
          <w:lang w:val="en-GB"/>
        </w:rPr>
        <w:t>Blue: notes/continue writting</w:t>
      </w:r>
    </w:p>
    <w:p w14:paraId="4E2E92FF" w14:textId="77777777" w:rsidR="007902ED" w:rsidRDefault="0068425C">
      <w:pPr>
        <w:pStyle w:val="Ttulo1"/>
        <w:rPr>
          <w:rFonts w:ascii="Times New Roman" w:hAnsi="Times New Roman"/>
          <w:b/>
          <w:bCs/>
          <w:color w:val="auto"/>
          <w:sz w:val="24"/>
          <w:szCs w:val="24"/>
          <w:lang w:val="en-GB"/>
        </w:rPr>
      </w:pPr>
      <w:bookmarkStart w:id="1" w:name="_Toc137139852"/>
      <w:bookmarkStart w:id="2" w:name="_Toc137206675"/>
      <w:bookmarkStart w:id="3" w:name="_Toc137469035"/>
      <w:bookmarkStart w:id="4" w:name="_Toc137732274"/>
      <w:bookmarkStart w:id="5" w:name="_Toc138094371"/>
      <w:bookmarkStart w:id="6" w:name="_Toc138178709"/>
      <w:bookmarkStart w:id="7" w:name="_Toc138781771"/>
      <w:r>
        <w:rPr>
          <w:rFonts w:ascii="Times New Roman" w:hAnsi="Times New Roman"/>
          <w:b/>
          <w:bCs/>
          <w:color w:val="auto"/>
          <w:sz w:val="24"/>
          <w:szCs w:val="24"/>
          <w:lang w:val="en-GB"/>
        </w:rPr>
        <w:t>ABSTRACT (1page)</w:t>
      </w:r>
      <w:bookmarkEnd w:id="1"/>
      <w:bookmarkEnd w:id="2"/>
      <w:bookmarkEnd w:id="3"/>
      <w:bookmarkEnd w:id="4"/>
      <w:bookmarkEnd w:id="5"/>
      <w:bookmarkEnd w:id="6"/>
      <w:bookmarkEnd w:id="7"/>
    </w:p>
    <w:p w14:paraId="6BCA18C0" w14:textId="77777777" w:rsidR="007902ED" w:rsidRDefault="0068425C">
      <w:pPr>
        <w:pStyle w:val="Ttulo1"/>
        <w:rPr>
          <w:rFonts w:ascii="Times New Roman" w:hAnsi="Times New Roman"/>
          <w:b/>
          <w:bCs/>
          <w:color w:val="auto"/>
          <w:sz w:val="24"/>
          <w:szCs w:val="24"/>
        </w:rPr>
      </w:pPr>
      <w:bookmarkStart w:id="8" w:name="_Toc137139853"/>
      <w:bookmarkStart w:id="9" w:name="_Toc137206676"/>
      <w:bookmarkStart w:id="10" w:name="_Toc137469036"/>
      <w:bookmarkStart w:id="11" w:name="_Toc137732275"/>
      <w:bookmarkStart w:id="12" w:name="_Toc138094372"/>
      <w:bookmarkStart w:id="13" w:name="_Toc138178710"/>
      <w:bookmarkStart w:id="14" w:name="_Toc138781772"/>
      <w:r>
        <w:rPr>
          <w:rFonts w:ascii="Times New Roman" w:hAnsi="Times New Roman"/>
          <w:b/>
          <w:bCs/>
          <w:color w:val="auto"/>
          <w:sz w:val="24"/>
          <w:szCs w:val="24"/>
        </w:rPr>
        <w:t>INTRODUCTION (15-20pages)</w:t>
      </w:r>
      <w:bookmarkEnd w:id="8"/>
      <w:bookmarkEnd w:id="9"/>
      <w:bookmarkEnd w:id="10"/>
      <w:bookmarkEnd w:id="11"/>
      <w:bookmarkEnd w:id="12"/>
      <w:bookmarkEnd w:id="13"/>
      <w:bookmarkEnd w:id="14"/>
    </w:p>
    <w:p w14:paraId="43246EF7" w14:textId="77777777" w:rsidR="007902ED" w:rsidRDefault="0068425C">
      <w:pPr>
        <w:pStyle w:val="Prrafodelista"/>
        <w:numPr>
          <w:ilvl w:val="0"/>
          <w:numId w:val="1"/>
        </w:numPr>
        <w:spacing w:before="240" w:line="276" w:lineRule="auto"/>
        <w:jc w:val="both"/>
        <w:rPr>
          <w:rFonts w:ascii="Times New Roman" w:hAnsi="Times New Roman"/>
          <w:b/>
          <w:bCs/>
          <w:sz w:val="24"/>
          <w:szCs w:val="24"/>
          <w:u w:val="single"/>
        </w:rPr>
      </w:pPr>
      <w:bookmarkStart w:id="15" w:name="_Toc137139854"/>
      <w:bookmarkStart w:id="16" w:name="_Toc137206677"/>
      <w:bookmarkStart w:id="17" w:name="_Toc137469037"/>
      <w:bookmarkStart w:id="18" w:name="_Toc138781773"/>
      <w:r>
        <w:rPr>
          <w:rFonts w:ascii="Times New Roman" w:hAnsi="Times New Roman"/>
          <w:b/>
          <w:bCs/>
          <w:sz w:val="24"/>
          <w:szCs w:val="24"/>
          <w:u w:val="single"/>
        </w:rPr>
        <w:t>Epigenome/methylome definition</w:t>
      </w:r>
      <w:bookmarkEnd w:id="15"/>
      <w:bookmarkEnd w:id="16"/>
      <w:bookmarkEnd w:id="17"/>
      <w:bookmarkEnd w:id="18"/>
    </w:p>
    <w:p w14:paraId="67C1E540" w14:textId="77777777" w:rsidR="007902ED" w:rsidRPr="00312EBE" w:rsidRDefault="0068425C">
      <w:pPr>
        <w:spacing w:before="100" w:after="100" w:line="276" w:lineRule="auto"/>
        <w:jc w:val="both"/>
        <w:rPr>
          <w:lang w:val="en-GB"/>
        </w:rPr>
      </w:pPr>
      <w:r>
        <w:rPr>
          <w:rFonts w:ascii="Times New Roman" w:hAnsi="Times New Roman"/>
          <w:sz w:val="24"/>
          <w:szCs w:val="24"/>
          <w:lang w:val="en-GB"/>
        </w:rPr>
        <w:t>The epigenome is the group of chemical adducts which may be attached to DNA as modifications of nucleotides or to protein scaffolds of the genome in a non-mutational way and modulate genomic heritable behaviours such as gene expression or genome replication (Chapin et al. 2022).</w:t>
      </w:r>
      <w:r>
        <w:rPr>
          <w:rFonts w:ascii="Times New Roman" w:hAnsi="Times New Roman"/>
          <w:color w:val="000000"/>
          <w:sz w:val="24"/>
          <w:szCs w:val="24"/>
          <w:lang w:val="en-GB"/>
        </w:rPr>
        <w:t xml:space="preserve"> </w:t>
      </w:r>
      <w:r>
        <w:rPr>
          <w:rFonts w:ascii="Times New Roman" w:hAnsi="Times New Roman"/>
          <w:sz w:val="24"/>
          <w:szCs w:val="24"/>
          <w:lang w:val="en-GB"/>
        </w:rPr>
        <w:t>Epigenomics definition often involves two or more heritable states that are maintained through positive feedback loops (Casadesús and Low 2006).</w:t>
      </w:r>
      <w:r>
        <w:rPr>
          <w:sz w:val="24"/>
          <w:szCs w:val="24"/>
          <w:lang w:val="en-GB"/>
        </w:rPr>
        <w:t xml:space="preserve"> </w:t>
      </w:r>
    </w:p>
    <w:p w14:paraId="1484BB31" w14:textId="77777777" w:rsidR="007902ED" w:rsidRPr="00312EBE" w:rsidRDefault="0068425C">
      <w:pPr>
        <w:spacing w:before="100" w:after="100" w:line="276" w:lineRule="auto"/>
        <w:jc w:val="both"/>
        <w:rPr>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1674624" behindDoc="0" locked="0" layoutInCell="1" allowOverlap="1" wp14:anchorId="74DE7F84" wp14:editId="669E0CAB">
                <wp:simplePos x="0" y="0"/>
                <wp:positionH relativeFrom="margin">
                  <wp:align>right</wp:align>
                </wp:positionH>
                <wp:positionV relativeFrom="paragraph">
                  <wp:posOffset>1431463</wp:posOffset>
                </wp:positionV>
                <wp:extent cx="2202235" cy="3855115"/>
                <wp:effectExtent l="0" t="0" r="0" b="0"/>
                <wp:wrapSquare wrapText="bothSides"/>
                <wp:docPr id="1203758895" name="Group 6"/>
                <wp:cNvGraphicFramePr/>
                <a:graphic xmlns:a="http://schemas.openxmlformats.org/drawingml/2006/main">
                  <a:graphicData uri="http://schemas.microsoft.com/office/word/2010/wordprocessingGroup">
                    <wpg:wgp>
                      <wpg:cNvGrpSpPr/>
                      <wpg:grpSpPr>
                        <a:xfrm>
                          <a:off x="0" y="0"/>
                          <a:ext cx="2202235" cy="3855115"/>
                          <a:chOff x="-69272" y="-159327"/>
                          <a:chExt cx="2202235" cy="3855115"/>
                        </a:xfrm>
                      </wpg:grpSpPr>
                      <pic:pic xmlns:pic="http://schemas.openxmlformats.org/drawingml/2006/picture">
                        <pic:nvPicPr>
                          <pic:cNvPr id="1875777730" name="Picture 5" descr="figure 1"/>
                          <pic:cNvPicPr>
                            <a:picLocks noChangeAspect="1"/>
                          </pic:cNvPicPr>
                        </pic:nvPicPr>
                        <pic:blipFill>
                          <a:blip r:embed="rId8"/>
                          <a:srcRect/>
                          <a:stretch>
                            <a:fillRect/>
                          </a:stretch>
                        </pic:blipFill>
                        <pic:spPr>
                          <a:xfrm>
                            <a:off x="-69272" y="-159327"/>
                            <a:ext cx="2132966" cy="3344546"/>
                          </a:xfrm>
                          <a:prstGeom prst="rect">
                            <a:avLst/>
                          </a:prstGeom>
                          <a:noFill/>
                          <a:ln>
                            <a:noFill/>
                            <a:prstDash/>
                          </a:ln>
                        </pic:spPr>
                      </pic:pic>
                      <wps:wsp>
                        <wps:cNvPr id="83921544" name="Text Box 1"/>
                        <wps:cNvSpPr txBox="1"/>
                        <wps:spPr>
                          <a:xfrm>
                            <a:off x="-2" y="3290023"/>
                            <a:ext cx="2132965" cy="405765"/>
                          </a:xfrm>
                          <a:prstGeom prst="rect">
                            <a:avLst/>
                          </a:prstGeom>
                        </wps:spPr>
                        <wps:txbx>
                          <w:txbxContent>
                            <w:p w14:paraId="7D3A0A90" w14:textId="79F4BD89" w:rsidR="0068425C" w:rsidRDefault="0068425C">
                              <w:pPr>
                                <w:pStyle w:val="Descripcin"/>
                                <w:rPr>
                                  <w:lang w:val="en-GB"/>
                                </w:rPr>
                              </w:pPr>
                              <w:r>
                                <w:rPr>
                                  <w:lang w:val="en-GB"/>
                                </w:rPr>
                                <w:t>Figure 1. (Beaulaurier, Schadt, and Fang 2019)</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74DE7F84" id="Group 6" o:spid="_x0000_s1026" style="position:absolute;left:0;text-align:left;margin-left:122.2pt;margin-top:112.7pt;width:173.4pt;height:303.55pt;z-index:251674624;mso-position-horizontal:right;mso-position-horizontal-relative:margin;mso-width-relative:margin;mso-height-relative:margin" coordorigin="-692,-1593" coordsize="22022,38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figure 1" style="position:absolute;left:-692;top:-1593;width:21328;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">
                  <v:imagedata r:id="rId9" o:title="figure 1"/>
                </v:shape>
                <v:shapetype id="_x0000_t202" coordsize="21600,21600" o:spt="202" path="m,l,21600r21600,l21600,xe">
                  <v:stroke joinstyle="miter"/>
                  <v:path gradientshapeok="t" o:connecttype="rect"/>
                </v:shapetype>
                <v:shape id="_x0000_s1028" type="#_x0000_t202" style="position:absolute;top:3290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" filled="f" stroked="f">
                  <v:textbox style="mso-fit-shape-to-text:t" inset="0,0,0,0">
                    <w:txbxContent>
                      <w:p w14:paraId="7D3A0A90" w14:textId="79F4BD89" w:rsidR="0068425C" w:rsidRDefault="0068425C">
                        <w:pPr>
                          <w:pStyle w:val="Descripcin"/>
                          <w:rPr>
                            <w:lang w:val="en-GB"/>
                          </w:rPr>
                        </w:pPr>
                        <w:r>
                          <w:rPr>
                            <w:lang w:val="en-GB"/>
                          </w:rPr>
                          <w:t>Figure 1. (Beaulaurier, Schadt, and Fang 2019)</w:t>
                        </w:r>
                      </w:p>
                    </w:txbxContent>
                  </v:textbox>
                </v:shape>
                <w10:wrap type="square" anchorx="margin"/>
              </v:group>
            </w:pict>
          </mc:Fallback>
        </mc:AlternateContent>
      </w:r>
      <w:r>
        <w:rPr>
          <w:rFonts w:ascii="Times New Roman" w:eastAsia="Times New Roman" w:hAnsi="Times New Roman"/>
          <w:sz w:val="24"/>
          <w:szCs w:val="24"/>
          <w:lang w:val="en-GB" w:eastAsia="en-GB"/>
        </w:rPr>
        <w:t xml:space="preserve">While epigenetic regulations have predominantly been studied in eukaryotes, where they play a role in cell differentiation and disease development, there is growing evidence supporting the existence of epigenetic regulation in prokaryotes </w:t>
      </w:r>
      <w:r>
        <w:rPr>
          <w:rFonts w:ascii="Times New Roman" w:hAnsi="Times New Roman"/>
          <w:color w:val="000000"/>
          <w:sz w:val="24"/>
          <w:szCs w:val="24"/>
          <w:lang w:val="en-GB"/>
        </w:rPr>
        <w:t>(Payelleville and Brillard 2021).</w:t>
      </w:r>
      <w:r>
        <w:rPr>
          <w:rFonts w:ascii="Times New Roman" w:eastAsia="Times New Roman" w:hAnsi="Times New Roman"/>
          <w:sz w:val="28"/>
          <w:szCs w:val="28"/>
          <w:lang w:val="en-GB" w:eastAsia="en-GB"/>
        </w:rPr>
        <w:t xml:space="preserve"> </w:t>
      </w:r>
      <w:r>
        <w:rPr>
          <w:rFonts w:ascii="Times New Roman" w:hAnsi="Times New Roman"/>
          <w:sz w:val="24"/>
          <w:szCs w:val="24"/>
          <w:lang w:val="en-GB"/>
        </w:rPr>
        <w:t xml:space="preserve">Various bacterial genera exhibit intricate developmental processes that involve cell differentiation. Examples include </w:t>
      </w:r>
      <w:r>
        <w:rPr>
          <w:rFonts w:ascii="Times New Roman" w:hAnsi="Times New Roman"/>
          <w:i/>
          <w:iCs/>
          <w:sz w:val="24"/>
          <w:szCs w:val="24"/>
          <w:lang w:val="en-GB"/>
        </w:rPr>
        <w:t>Bacillus subtilis</w:t>
      </w:r>
      <w:r>
        <w:rPr>
          <w:rFonts w:ascii="Times New Roman" w:hAnsi="Times New Roman"/>
          <w:sz w:val="24"/>
          <w:szCs w:val="24"/>
          <w:lang w:val="en-GB"/>
        </w:rPr>
        <w:t xml:space="preserve"> forming spores, </w:t>
      </w:r>
      <w:r>
        <w:rPr>
          <w:rFonts w:ascii="Times New Roman" w:hAnsi="Times New Roman"/>
          <w:i/>
          <w:iCs/>
          <w:sz w:val="24"/>
          <w:szCs w:val="24"/>
          <w:lang w:val="en-GB"/>
        </w:rPr>
        <w:t>Rhizobium</w:t>
      </w:r>
      <w:r>
        <w:rPr>
          <w:rFonts w:ascii="Times New Roman" w:hAnsi="Times New Roman"/>
          <w:sz w:val="24"/>
          <w:szCs w:val="24"/>
          <w:lang w:val="en-GB"/>
        </w:rPr>
        <w:t xml:space="preserve"> differentiating into nitrogen-fixing bacteroids, </w:t>
      </w:r>
      <w:r>
        <w:rPr>
          <w:rFonts w:ascii="Times New Roman" w:hAnsi="Times New Roman"/>
          <w:i/>
          <w:iCs/>
          <w:sz w:val="24"/>
          <w:szCs w:val="24"/>
          <w:lang w:val="en-GB"/>
        </w:rPr>
        <w:t>Caulobacter</w:t>
      </w:r>
      <w:r>
        <w:rPr>
          <w:rFonts w:ascii="Times New Roman" w:hAnsi="Times New Roman"/>
          <w:sz w:val="24"/>
          <w:szCs w:val="24"/>
          <w:lang w:val="en-GB"/>
        </w:rPr>
        <w:t xml:space="preserve"> undergoing asymmetric cell division, </w:t>
      </w:r>
      <w:r>
        <w:rPr>
          <w:rFonts w:ascii="Times New Roman" w:hAnsi="Times New Roman"/>
          <w:i/>
          <w:iCs/>
          <w:sz w:val="24"/>
          <w:szCs w:val="24"/>
          <w:lang w:val="en-GB"/>
        </w:rPr>
        <w:t>Myxococcus</w:t>
      </w:r>
      <w:r>
        <w:rPr>
          <w:rFonts w:ascii="Times New Roman" w:hAnsi="Times New Roman"/>
          <w:sz w:val="24"/>
          <w:szCs w:val="24"/>
          <w:lang w:val="en-GB"/>
        </w:rPr>
        <w:t xml:space="preserve"> forming fruiting bodies, cyanobacteria forming heterocysts, and many bacterial species engaging in biofilm formation. These developmental processes result in the formation of bacterial cells with distinct morphological and physiological characteristics, while the DNA sequence of the genome remains unchanged</w:t>
      </w:r>
      <w:r>
        <w:rPr>
          <w:rFonts w:ascii="Times New Roman" w:hAnsi="Times New Roman"/>
          <w:color w:val="000000"/>
          <w:sz w:val="24"/>
          <w:szCs w:val="24"/>
          <w:lang w:val="en-GB"/>
        </w:rPr>
        <w:t xml:space="preserve"> (Casadesús and Low 2013)</w:t>
      </w:r>
    </w:p>
    <w:p w14:paraId="430E12B4" w14:textId="4EF428D8" w:rsidR="007902ED" w:rsidRPr="00312EBE" w:rsidRDefault="0068425C">
      <w:pPr>
        <w:spacing w:before="100" w:after="100" w:line="276" w:lineRule="auto"/>
        <w:jc w:val="both"/>
        <w:rPr>
          <w:lang w:val="en-GB"/>
        </w:rPr>
      </w:pPr>
      <w:r>
        <w:rPr>
          <w:rFonts w:ascii="Times New Roman" w:eastAsia="Times New Roman" w:hAnsi="Times New Roman"/>
          <w:sz w:val="24"/>
          <w:szCs w:val="24"/>
          <w:lang w:val="en-GB" w:eastAsia="en-GB"/>
        </w:rPr>
        <w:t xml:space="preserve">Among these regulatory mechanisms in prokaryotes DNA methylation is the most common instance. </w:t>
      </w:r>
      <w:r>
        <w:rPr>
          <w:rFonts w:ascii="Times New Roman" w:hAnsi="Times New Roman"/>
          <w:color w:val="000000"/>
          <w:sz w:val="24"/>
          <w:szCs w:val="24"/>
          <w:lang w:val="en-GB"/>
        </w:rPr>
        <w:t xml:space="preserve">The methylome is the group of </w:t>
      </w:r>
      <w:r>
        <w:rPr>
          <w:rFonts w:ascii="Times New Roman" w:hAnsi="Times New Roman"/>
          <w:sz w:val="24"/>
          <w:szCs w:val="24"/>
          <w:lang w:val="en-GB"/>
        </w:rPr>
        <w:t xml:space="preserve">bases, from a genome, modified by the addition of a methyl group to an Adenine or a Cytosine by enzymes called DNA-methyltransferases (MTases). There are three types of MTases depending on the modification they catalyse: N6-methyl-adenine (m6A), C5-methyl-cytosine (m5C) or N4-methyl-cytosine (m4C). </w:t>
      </w:r>
      <w:r>
        <w:rPr>
          <w:rFonts w:ascii="Times New Roman" w:hAnsi="Times New Roman"/>
          <w:color w:val="000000"/>
          <w:sz w:val="24"/>
          <w:szCs w:val="24"/>
          <w:lang w:val="en-GB"/>
        </w:rPr>
        <w:t xml:space="preserve">Although the three types are described in both archaea and bacteria, the m4C modification is </w:t>
      </w:r>
      <w:r>
        <w:rPr>
          <w:rFonts w:ascii="Times New Roman" w:hAnsi="Times New Roman"/>
          <w:color w:val="000000"/>
          <w:sz w:val="24"/>
          <w:szCs w:val="24"/>
          <w:lang w:val="en-GB"/>
        </w:rPr>
        <w:lastRenderedPageBreak/>
        <w:t xml:space="preserve">not reported in eukaryotes. The DNA methylation profile is species-specific or strain-specific (Payelleville and Brillard 2021). In </w:t>
      </w:r>
      <w:r w:rsidR="00C2569E">
        <w:rPr>
          <w:rFonts w:ascii="Times New Roman" w:hAnsi="Times New Roman"/>
          <w:color w:val="000000"/>
          <w:sz w:val="24"/>
          <w:szCs w:val="24"/>
          <w:lang w:val="en-GB"/>
        </w:rPr>
        <w:t>F</w:t>
      </w:r>
      <w:r>
        <w:rPr>
          <w:rFonts w:ascii="Times New Roman" w:hAnsi="Times New Roman"/>
          <w:color w:val="000000"/>
          <w:sz w:val="24"/>
          <w:szCs w:val="24"/>
          <w:lang w:val="en-GB"/>
        </w:rPr>
        <w:t xml:space="preserve">igure </w:t>
      </w:r>
      <w:r w:rsidR="00C2569E">
        <w:rPr>
          <w:rFonts w:ascii="Times New Roman" w:hAnsi="Times New Roman"/>
          <w:color w:val="000000"/>
          <w:sz w:val="24"/>
          <w:szCs w:val="24"/>
          <w:lang w:val="en-GB"/>
        </w:rPr>
        <w:t>1</w:t>
      </w:r>
      <w:r>
        <w:rPr>
          <w:rFonts w:ascii="Times New Roman" w:hAnsi="Times New Roman"/>
          <w:color w:val="000000"/>
          <w:sz w:val="24"/>
          <w:szCs w:val="24"/>
          <w:lang w:val="en-GB"/>
        </w:rPr>
        <w:t xml:space="preserve"> there are depicted the three DNA methylations found in bacteria (Beaulaurier, Schadt, and Fang 2019).</w:t>
      </w:r>
    </w:p>
    <w:p w14:paraId="0DF05D4F" w14:textId="3DC5A331" w:rsidR="007902ED" w:rsidRDefault="0068425C">
      <w:pPr>
        <w:pStyle w:val="Prrafodelista"/>
        <w:numPr>
          <w:ilvl w:val="0"/>
          <w:numId w:val="1"/>
        </w:numPr>
        <w:autoSpaceDE w:val="0"/>
        <w:spacing w:before="240" w:after="0" w:line="276" w:lineRule="auto"/>
        <w:jc w:val="both"/>
      </w:pPr>
      <w:bookmarkStart w:id="19" w:name="_Toc137139855"/>
      <w:bookmarkStart w:id="20" w:name="_Toc137206678"/>
      <w:bookmarkStart w:id="21" w:name="_Toc137469038"/>
      <w:r>
        <w:rPr>
          <w:rFonts w:ascii="Times New Roman" w:hAnsi="Times New Roman"/>
          <w:b/>
          <w:bCs/>
          <w:color w:val="000000"/>
          <w:sz w:val="24"/>
          <w:szCs w:val="24"/>
          <w:u w:val="single"/>
          <w:lang w:val="en-GB"/>
        </w:rPr>
        <w:t xml:space="preserve"> </w:t>
      </w:r>
      <w:bookmarkStart w:id="22" w:name="_Toc138178711"/>
      <w:bookmarkStart w:id="23" w:name="_Toc138781774"/>
      <w:r>
        <w:rPr>
          <w:rFonts w:ascii="Times New Roman" w:hAnsi="Times New Roman"/>
          <w:b/>
          <w:bCs/>
          <w:color w:val="000000"/>
          <w:sz w:val="24"/>
          <w:szCs w:val="24"/>
          <w:u w:val="single"/>
          <w:lang w:val="en-GB"/>
        </w:rPr>
        <w:t>Classification of MTases</w:t>
      </w:r>
      <w:bookmarkEnd w:id="19"/>
      <w:bookmarkEnd w:id="20"/>
      <w:bookmarkEnd w:id="21"/>
      <w:bookmarkEnd w:id="22"/>
      <w:bookmarkEnd w:id="23"/>
    </w:p>
    <w:p w14:paraId="593851FA" w14:textId="30EC7BE7" w:rsidR="007902ED" w:rsidRDefault="0068425C">
      <w:pPr>
        <w:spacing w:before="24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 xml:space="preserve">Bacterial DNA methyltransferases (MTases) are commonly functionally associated to a restriction endonuclease (REase) building the restriction-modification systems (RM), which are known to protect the bacterial cell from foreign DNA. (Payelleville and Brillard, 2021). However, it is suggested that restriction enzymes may have initially evolved to prevent the loss of DNA methyltransferases by post-segregational killing by selfish RM rather than solely targeting foreign DNA. The purpose of retention of MTases in genomes may be also due to their involvement in epigenetic regulation or their impact on gene flux and host genome composition (Sánchez-Romero and Casadesús, 2020; Oliveira and Fang, 2021). </w:t>
      </w:r>
    </w:p>
    <w:p w14:paraId="60ADB916" w14:textId="564815A8" w:rsidR="007902ED" w:rsidRPr="00312EBE" w:rsidRDefault="0068425C">
      <w:pPr>
        <w:spacing w:before="240" w:after="100" w:line="276" w:lineRule="auto"/>
        <w:jc w:val="both"/>
        <w:rPr>
          <w:lang w:val="en-GB"/>
        </w:rPr>
      </w:pPr>
      <w:r>
        <w:rPr>
          <w:rFonts w:ascii="Times New Roman" w:eastAsia="Times New Roman" w:hAnsi="Times New Roman"/>
          <w:sz w:val="24"/>
          <w:szCs w:val="24"/>
          <w:lang w:val="en-GB" w:eastAsia="en-GB"/>
        </w:rPr>
        <w:t>Orphan DNA methyltransferases are those not coupled to a restriction domain and are found in many bacterial and archaeal genomes (Sánchez-Romero and Casadesús, 2020). The same MTase domain rarely appear as both, part of complete RM systems or orphans, indicating the loss of the cognate restriction enzyme or acquisition through horizontal gene transfer (Oliveira and Fang, 2021).</w:t>
      </w:r>
      <w:r>
        <w:rPr>
          <w:rFonts w:ascii="Times New Roman" w:hAnsi="Times New Roman"/>
          <w:sz w:val="24"/>
          <w:szCs w:val="24"/>
          <w:lang w:val="en-GB"/>
        </w:rPr>
        <w:t xml:space="preserve"> Bacterial MTases have both de novo and maintenance activities (Sánchez-Romero and Casadesús 2020)</w:t>
      </w:r>
      <w:r>
        <w:rPr>
          <w:lang w:val="en-GB"/>
        </w:rPr>
        <w:t>.</w:t>
      </w:r>
    </w:p>
    <w:p w14:paraId="03A275F6" w14:textId="6FEE2BA5" w:rsidR="007902ED" w:rsidRPr="00312EBE" w:rsidRDefault="0068425C">
      <w:pPr>
        <w:spacing w:before="240" w:after="100" w:line="276" w:lineRule="auto"/>
        <w:jc w:val="both"/>
        <w:rPr>
          <w:lang w:val="en-GB"/>
        </w:rPr>
      </w:pPr>
      <w:r>
        <w:rPr>
          <w:rFonts w:ascii="Times New Roman" w:eastAsia="Times New Roman" w:hAnsi="Times New Roman"/>
          <w:sz w:val="24"/>
          <w:szCs w:val="24"/>
          <w:lang w:val="en-GB" w:eastAsia="en-GB"/>
        </w:rPr>
        <w:t xml:space="preserve">The classical types of RM systems, classified in Type I, Type II, and Type III, differ in structure, sequence recognition, cleavage position, and cofactor requirements. Additionally, Type IV "restriction systems" consist of only restriction enzymes that cleave modified recognition sites (Oliveira and Fang 2021). Regarding type II, the restriction and modification domains are, in </w:t>
      </w:r>
      <w:r>
        <w:rPr>
          <w:rFonts w:ascii="Times New Roman" w:hAnsi="Times New Roman"/>
          <w:sz w:val="24"/>
          <w:szCs w:val="24"/>
          <w:lang w:val="en-GB"/>
        </w:rPr>
        <w:t>most cases, able to operate separately and independently from each other (Roberts and Macelis n.d.).</w:t>
      </w:r>
    </w:p>
    <w:p w14:paraId="0A94003D" w14:textId="1F0D5A32" w:rsidR="007902ED" w:rsidRPr="00257EFE" w:rsidRDefault="002C6652">
      <w:pPr>
        <w:pStyle w:val="Prrafodelista"/>
        <w:numPr>
          <w:ilvl w:val="0"/>
          <w:numId w:val="1"/>
        </w:numPr>
        <w:autoSpaceDE w:val="0"/>
        <w:spacing w:before="240" w:after="0" w:line="276" w:lineRule="auto"/>
        <w:jc w:val="both"/>
        <w:rPr>
          <w:lang w:val="en-GB"/>
        </w:rPr>
      </w:pPr>
      <w:bookmarkStart w:id="24" w:name="_Toc137139856"/>
      <w:bookmarkStart w:id="25" w:name="_Toc137206679"/>
      <w:bookmarkStart w:id="26" w:name="_Toc137469039"/>
      <w:bookmarkStart w:id="27" w:name="_Toc138781775"/>
      <w:commentRangeStart w:id="28"/>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807744" behindDoc="0" locked="0" layoutInCell="1" allowOverlap="1" wp14:anchorId="28B407B4" wp14:editId="6CFBF3ED">
                <wp:simplePos x="0" y="0"/>
                <wp:positionH relativeFrom="margin">
                  <wp:align>right</wp:align>
                </wp:positionH>
                <wp:positionV relativeFrom="paragraph">
                  <wp:posOffset>-99695</wp:posOffset>
                </wp:positionV>
                <wp:extent cx="3589020" cy="3581400"/>
                <wp:effectExtent l="0" t="0" r="0" b="0"/>
                <wp:wrapSquare wrapText="bothSides"/>
                <wp:docPr id="467366362" name="Group 3"/>
                <wp:cNvGraphicFramePr/>
                <a:graphic xmlns:a="http://schemas.openxmlformats.org/drawingml/2006/main">
                  <a:graphicData uri="http://schemas.microsoft.com/office/word/2010/wordprocessingGroup">
                    <wpg:wgp>
                      <wpg:cNvGrpSpPr/>
                      <wpg:grpSpPr>
                        <a:xfrm>
                          <a:off x="0" y="0"/>
                          <a:ext cx="3589020" cy="3581400"/>
                          <a:chOff x="0" y="0"/>
                          <a:chExt cx="3589020" cy="3581476"/>
                        </a:xfrm>
                      </wpg:grpSpPr>
                      <wps:wsp>
                        <wps:cNvPr id="1564872967" name="Text Box 1"/>
                        <wps:cNvSpPr txBox="1"/>
                        <wps:spPr>
                          <a:xfrm>
                            <a:off x="129540" y="3092334"/>
                            <a:ext cx="3406130" cy="489142"/>
                          </a:xfrm>
                          <a:prstGeom prst="rect">
                            <a:avLst/>
                          </a:prstGeom>
                        </wps:spPr>
                        <wps:txbx>
                          <w:txbxContent>
                            <w:p w14:paraId="384372CE" w14:textId="465F5BE6" w:rsidR="0068425C" w:rsidRDefault="0068425C" w:rsidP="00C2569E">
                              <w:pPr>
                                <w:pStyle w:val="Descripcin"/>
                                <w:spacing w:before="240"/>
                                <w:jc w:val="both"/>
                                <w:rPr>
                                  <w:lang w:val="en-GB"/>
                                </w:rPr>
                              </w:pPr>
                              <w:r>
                                <w:rPr>
                                  <w:lang w:val="en-GB"/>
                                </w:rPr>
                                <w:t>Figure 2. Escherichia coli K-12 sub MG1655 DNA methylases encoded on its genome. REBASE</w:t>
                              </w:r>
                            </w:p>
                          </w:txbxContent>
                        </wps:txbx>
                        <wps:bodyPr vert="horz" wrap="square" lIns="0" tIns="0" rIns="0" bIns="0" anchor="t" anchorCtr="0" compatLnSpc="1">
                          <a:noAutofit/>
                        </wps:bodyPr>
                      </wps:wsp>
                      <pic:pic xmlns:pic="http://schemas.openxmlformats.org/drawingml/2006/picture">
                        <pic:nvPicPr>
                          <pic:cNvPr id="52758079"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9540" y="0"/>
                            <a:ext cx="3459480" cy="2641600"/>
                          </a:xfrm>
                          <a:prstGeom prst="rect">
                            <a:avLst/>
                          </a:prstGeom>
                        </pic:spPr>
                      </pic:pic>
                      <pic:pic xmlns:pic="http://schemas.openxmlformats.org/drawingml/2006/picture">
                        <pic:nvPicPr>
                          <pic:cNvPr id="654564569"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583180"/>
                            <a:ext cx="196596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407B4" id="Group 3" o:spid="_x0000_s1029" style="position:absolute;left:0;text-align:left;margin-left:231.4pt;margin-top:-7.85pt;width:282.6pt;height:282pt;z-index:251807744;mso-position-horizontal:right;mso-position-horizontal-relative:margin;mso-width-relative:margin;mso-height-relative:margin" coordsize="35890,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">
                <v:shape id="_x0000_s1030" type="#_x0000_t202" style="position:absolute;left:1295;top:30923;width:34061;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" filled="f" stroked="f">
                  <v:textbox inset="0,0,0,0">
                    <w:txbxContent>
                      <w:p w14:paraId="384372CE" w14:textId="465F5BE6" w:rsidR="0068425C" w:rsidRDefault="0068425C" w:rsidP="00C2569E">
                        <w:pPr>
                          <w:pStyle w:val="Descripcin"/>
                          <w:spacing w:before="240"/>
                          <w:jc w:val="both"/>
                          <w:rPr>
                            <w:lang w:val="en-GB"/>
                          </w:rPr>
                        </w:pPr>
                        <w:r>
                          <w:rPr>
                            <w:lang w:val="en-GB"/>
                          </w:rPr>
                          <w:t>Figure 2. Escherichia coli K-12 sub MG1655 DNA methylases encoded on its genome. REBASE</w:t>
                        </w:r>
                      </w:p>
                    </w:txbxContent>
                  </v:textbox>
                </v:shape>
                <v:shape id="Picture 2" o:spid="_x0000_s1031" type="#_x0000_t75" style="position:absolute;left:1295;width:3459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">
                  <v:imagedata r:id="rId12" o:title=""/>
                </v:shape>
                <v:shape id="Picture 1" o:spid="_x0000_s1032" type="#_x0000_t75" style="position:absolute;top:25831;width:19659;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">
                  <v:imagedata r:id="rId13" o:title=""/>
                </v:shape>
                <w10:wrap type="square" anchorx="margin"/>
              </v:group>
            </w:pict>
          </mc:Fallback>
        </mc:AlternateContent>
      </w:r>
      <w:commentRangeEnd w:id="28"/>
      <w:r w:rsidR="0068425C">
        <w:rPr>
          <w:rStyle w:val="Refdecomentario"/>
        </w:rPr>
        <w:commentReference w:id="28"/>
      </w:r>
      <w:r>
        <w:rPr>
          <w:rFonts w:ascii="Times New Roman" w:hAnsi="Times New Roman"/>
          <w:b/>
          <w:bCs/>
          <w:sz w:val="24"/>
          <w:szCs w:val="24"/>
          <w:u w:val="single"/>
          <w:lang w:val="en-GB"/>
        </w:rPr>
        <w:t xml:space="preserve">MTases in </w:t>
      </w:r>
      <w:r>
        <w:rPr>
          <w:rFonts w:ascii="Times New Roman" w:hAnsi="Times New Roman"/>
          <w:b/>
          <w:bCs/>
          <w:i/>
          <w:iCs/>
          <w:sz w:val="24"/>
          <w:szCs w:val="24"/>
          <w:u w:val="single"/>
          <w:lang w:val="en-GB"/>
        </w:rPr>
        <w:t>Escherichia coli</w:t>
      </w:r>
      <w:r>
        <w:rPr>
          <w:rFonts w:ascii="Times New Roman" w:hAnsi="Times New Roman"/>
          <w:b/>
          <w:bCs/>
          <w:sz w:val="24"/>
          <w:szCs w:val="24"/>
          <w:u w:val="single"/>
          <w:lang w:val="en-GB"/>
        </w:rPr>
        <w:t xml:space="preserve"> K-12 substr. MG1655</w:t>
      </w:r>
      <w:bookmarkEnd w:id="24"/>
      <w:bookmarkEnd w:id="25"/>
      <w:bookmarkEnd w:id="26"/>
      <w:bookmarkEnd w:id="27"/>
    </w:p>
    <w:p w14:paraId="6AD9DB88" w14:textId="4C1FE976" w:rsidR="007902ED" w:rsidRPr="00312EBE" w:rsidRDefault="0068425C">
      <w:pPr>
        <w:spacing w:before="240" w:line="276" w:lineRule="auto"/>
        <w:jc w:val="both"/>
        <w:rPr>
          <w:lang w:val="en-GB"/>
        </w:rPr>
      </w:pPr>
      <w:r>
        <w:rPr>
          <w:rFonts w:ascii="Times New Roman" w:hAnsi="Times New Roman"/>
          <w:sz w:val="24"/>
          <w:szCs w:val="24"/>
          <w:lang w:val="en-GB"/>
        </w:rPr>
        <w:t xml:space="preserve">Escherichia coli K-12 substr. MG1655 possesses several DNA methylation systems. It has one type I RM system called </w:t>
      </w:r>
      <w:r>
        <w:rPr>
          <w:rFonts w:ascii="Times New Roman" w:hAnsi="Times New Roman"/>
          <w:b/>
          <w:bCs/>
          <w:sz w:val="24"/>
          <w:szCs w:val="24"/>
          <w:lang w:val="en-GB"/>
        </w:rPr>
        <w:t>EcoKI</w:t>
      </w:r>
      <w:r>
        <w:rPr>
          <w:rFonts w:ascii="Times New Roman" w:hAnsi="Times New Roman"/>
          <w:sz w:val="24"/>
          <w:szCs w:val="24"/>
          <w:lang w:val="en-GB"/>
        </w:rPr>
        <w:t xml:space="preserve">, which targets the recognition sequence AACN6GTGC and performs m6A modification. Additionally, it harbors three different type IV systems, </w:t>
      </w:r>
      <w:r>
        <w:rPr>
          <w:rFonts w:ascii="Times New Roman" w:hAnsi="Times New Roman"/>
          <w:b/>
          <w:bCs/>
          <w:sz w:val="24"/>
          <w:szCs w:val="24"/>
          <w:lang w:val="en-GB"/>
        </w:rPr>
        <w:t>EcoKMcrA</w:t>
      </w:r>
      <w:r>
        <w:rPr>
          <w:rFonts w:ascii="Times New Roman" w:hAnsi="Times New Roman"/>
          <w:sz w:val="24"/>
          <w:szCs w:val="24"/>
          <w:lang w:val="en-GB"/>
        </w:rPr>
        <w:t xml:space="preserve">, </w:t>
      </w:r>
      <w:r>
        <w:rPr>
          <w:rFonts w:ascii="Times New Roman" w:hAnsi="Times New Roman"/>
          <w:b/>
          <w:bCs/>
          <w:sz w:val="24"/>
          <w:szCs w:val="24"/>
          <w:lang w:val="en-GB"/>
        </w:rPr>
        <w:t>EcoKMcrBC</w:t>
      </w:r>
      <w:r>
        <w:rPr>
          <w:rFonts w:ascii="Times New Roman" w:hAnsi="Times New Roman"/>
          <w:sz w:val="24"/>
          <w:szCs w:val="24"/>
          <w:lang w:val="en-GB"/>
        </w:rPr>
        <w:t xml:space="preserve">, and </w:t>
      </w:r>
      <w:r>
        <w:rPr>
          <w:rFonts w:ascii="Times New Roman" w:hAnsi="Times New Roman"/>
          <w:b/>
          <w:bCs/>
          <w:sz w:val="24"/>
          <w:szCs w:val="24"/>
          <w:lang w:val="en-GB"/>
        </w:rPr>
        <w:t>EcoKMrr</w:t>
      </w:r>
      <w:r>
        <w:rPr>
          <w:rFonts w:ascii="Times New Roman" w:hAnsi="Times New Roman"/>
          <w:sz w:val="24"/>
          <w:szCs w:val="24"/>
          <w:lang w:val="en-GB"/>
        </w:rPr>
        <w:t>, which require methylation for their function (Roer, Aarestrup, and Hasman, 2015).</w:t>
      </w:r>
    </w:p>
    <w:p w14:paraId="42C7D329" w14:textId="0E2FD05A" w:rsidR="007902ED" w:rsidRPr="00312EBE" w:rsidRDefault="0068425C">
      <w:pPr>
        <w:spacing w:before="240" w:line="276" w:lineRule="auto"/>
        <w:jc w:val="both"/>
        <w:rPr>
          <w:lang w:val="en-GB"/>
        </w:rPr>
      </w:pPr>
      <w:r>
        <w:rPr>
          <w:rFonts w:ascii="Times New Roman" w:hAnsi="Times New Roman"/>
          <w:sz w:val="24"/>
          <w:szCs w:val="24"/>
          <w:lang w:val="en-GB"/>
        </w:rPr>
        <w:t xml:space="preserve">This E. coli strain also contains three type II systems consisting of orphan MTases, namely </w:t>
      </w:r>
      <w:r>
        <w:rPr>
          <w:rFonts w:ascii="Times New Roman" w:hAnsi="Times New Roman"/>
          <w:b/>
          <w:bCs/>
          <w:sz w:val="24"/>
          <w:szCs w:val="24"/>
          <w:lang w:val="en-GB"/>
        </w:rPr>
        <w:t>Dcm</w:t>
      </w:r>
      <w:r>
        <w:rPr>
          <w:rFonts w:ascii="Times New Roman" w:hAnsi="Times New Roman"/>
          <w:sz w:val="24"/>
          <w:szCs w:val="24"/>
          <w:lang w:val="en-GB"/>
        </w:rPr>
        <w:t xml:space="preserve">, </w:t>
      </w:r>
      <w:r>
        <w:rPr>
          <w:rFonts w:ascii="Times New Roman" w:hAnsi="Times New Roman"/>
          <w:b/>
          <w:bCs/>
          <w:sz w:val="24"/>
          <w:szCs w:val="24"/>
          <w:lang w:val="en-GB"/>
        </w:rPr>
        <w:t>Dam</w:t>
      </w:r>
      <w:r>
        <w:rPr>
          <w:rFonts w:ascii="Times New Roman" w:hAnsi="Times New Roman"/>
          <w:sz w:val="24"/>
          <w:szCs w:val="24"/>
          <w:lang w:val="en-GB"/>
        </w:rPr>
        <w:t xml:space="preserve">, and </w:t>
      </w:r>
      <w:r>
        <w:rPr>
          <w:rFonts w:ascii="Times New Roman" w:hAnsi="Times New Roman"/>
          <w:b/>
          <w:bCs/>
          <w:sz w:val="24"/>
          <w:szCs w:val="24"/>
          <w:lang w:val="en-GB"/>
        </w:rPr>
        <w:t>MEcoKII</w:t>
      </w:r>
      <w:r>
        <w:rPr>
          <w:rFonts w:ascii="Times New Roman" w:hAnsi="Times New Roman"/>
          <w:sz w:val="24"/>
          <w:szCs w:val="24"/>
          <w:lang w:val="en-GB"/>
        </w:rPr>
        <w:t>. These MTases recognize the sites CCWGG, GATC, and ATGCAT, and perform m5C, m6A, and m6A modifications respectively. While m4A modification is observed in this strain, the specific MTase responsible for this modification has not been definitively identified yet (Roberts and Macelis, n.d.).</w:t>
      </w:r>
    </w:p>
    <w:p w14:paraId="06FCB553" w14:textId="77777777" w:rsidR="007902ED" w:rsidRDefault="0068425C">
      <w:pPr>
        <w:pStyle w:val="Prrafodelista"/>
        <w:numPr>
          <w:ilvl w:val="0"/>
          <w:numId w:val="1"/>
        </w:numPr>
        <w:autoSpaceDE w:val="0"/>
        <w:spacing w:before="240" w:after="0" w:line="276" w:lineRule="auto"/>
        <w:jc w:val="both"/>
        <w:rPr>
          <w:rFonts w:ascii="Times New Roman" w:hAnsi="Times New Roman"/>
          <w:b/>
          <w:bCs/>
          <w:color w:val="000000"/>
          <w:sz w:val="24"/>
          <w:szCs w:val="24"/>
          <w:u w:val="single"/>
          <w:lang w:val="en-GB"/>
        </w:rPr>
      </w:pPr>
      <w:bookmarkStart w:id="29" w:name="_Toc137139857"/>
      <w:bookmarkStart w:id="30" w:name="_Toc137206680"/>
      <w:bookmarkStart w:id="31" w:name="_Toc137469040"/>
      <w:bookmarkStart w:id="32" w:name="_Toc138178712"/>
      <w:bookmarkStart w:id="33" w:name="_Toc138781776"/>
      <w:r>
        <w:rPr>
          <w:rFonts w:ascii="Times New Roman" w:hAnsi="Times New Roman"/>
          <w:b/>
          <w:bCs/>
          <w:color w:val="000000"/>
          <w:sz w:val="24"/>
          <w:szCs w:val="24"/>
          <w:u w:val="single"/>
          <w:lang w:val="en-GB"/>
        </w:rPr>
        <w:t>Methylation functions in bacteria</w:t>
      </w:r>
      <w:bookmarkEnd w:id="29"/>
      <w:bookmarkEnd w:id="30"/>
      <w:bookmarkEnd w:id="31"/>
      <w:bookmarkEnd w:id="32"/>
      <w:bookmarkEnd w:id="33"/>
    </w:p>
    <w:p w14:paraId="27C4D412" w14:textId="7951565F" w:rsidR="007902ED" w:rsidRPr="00312EBE" w:rsidRDefault="0068425C">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Bacterial DNA methylation plays crucial roles in various biological processes, including genome defence, chromosome replication and segregation, nucleoid organization, control of cell cycle, DNA repair, transcription regulation, and secretion of virulence factors. In gammaproteobacteria, DNA methylation has also been found to control transposon activity </w:t>
      </w:r>
      <w:r>
        <w:rPr>
          <w:rFonts w:ascii="Times New Roman" w:hAnsi="Times New Roman"/>
          <w:color w:val="000000"/>
          <w:sz w:val="24"/>
          <w:szCs w:val="24"/>
          <w:lang w:val="en-GB"/>
        </w:rPr>
        <w:t>(Sánchez-Romero and Casadesús 2020).</w:t>
      </w:r>
    </w:p>
    <w:p w14:paraId="450882BE" w14:textId="7DE4FA77" w:rsidR="007902ED" w:rsidRPr="00312EBE" w:rsidRDefault="002C6652">
      <w:pPr>
        <w:autoSpaceDE w:val="0"/>
        <w:spacing w:before="240" w:after="0" w:line="276" w:lineRule="auto"/>
        <w:jc w:val="both"/>
        <w:rPr>
          <w:lang w:val="en-GB"/>
        </w:rPr>
      </w:pPr>
      <w:r>
        <w:rPr>
          <w:noProof/>
        </w:rPr>
        <w:lastRenderedPageBreak/>
        <mc:AlternateContent>
          <mc:Choice Requires="wpg">
            <w:drawing>
              <wp:anchor distT="0" distB="0" distL="114300" distR="114300" simplePos="0" relativeHeight="251535360" behindDoc="0" locked="0" layoutInCell="1" allowOverlap="1" wp14:anchorId="410A6320" wp14:editId="478B215C">
                <wp:simplePos x="0" y="0"/>
                <wp:positionH relativeFrom="margin">
                  <wp:align>right</wp:align>
                </wp:positionH>
                <wp:positionV relativeFrom="paragraph">
                  <wp:posOffset>34637</wp:posOffset>
                </wp:positionV>
                <wp:extent cx="3429000" cy="4405630"/>
                <wp:effectExtent l="0" t="0" r="0" b="0"/>
                <wp:wrapSquare wrapText="bothSides"/>
                <wp:docPr id="1686579831" name="Group 4"/>
                <wp:cNvGraphicFramePr/>
                <a:graphic xmlns:a="http://schemas.openxmlformats.org/drawingml/2006/main">
                  <a:graphicData uri="http://schemas.microsoft.com/office/word/2010/wordprocessingGroup">
                    <wpg:wgp>
                      <wpg:cNvGrpSpPr/>
                      <wpg:grpSpPr>
                        <a:xfrm>
                          <a:off x="0" y="0"/>
                          <a:ext cx="3429000" cy="4405630"/>
                          <a:chOff x="0" y="0"/>
                          <a:chExt cx="3429000" cy="4405746"/>
                        </a:xfrm>
                      </wpg:grpSpPr>
                      <pic:pic xmlns:pic="http://schemas.openxmlformats.org/drawingml/2006/picture">
                        <pic:nvPicPr>
                          <pic:cNvPr id="1245475046" name="Picture 1" descr="Fig. 1"/>
                          <pic:cNvPicPr>
                            <a:picLocks noChangeAspect="1"/>
                          </pic:cNvPicPr>
                        </pic:nvPicPr>
                        <pic:blipFill>
                          <a:blip r:embed="rId17"/>
                          <a:srcRect/>
                          <a:stretch>
                            <a:fillRect/>
                          </a:stretch>
                        </pic:blipFill>
                        <pic:spPr>
                          <a:xfrm>
                            <a:off x="0" y="0"/>
                            <a:ext cx="3429000" cy="3846825"/>
                          </a:xfrm>
                          <a:prstGeom prst="rect">
                            <a:avLst/>
                          </a:prstGeom>
                          <a:noFill/>
                          <a:ln>
                            <a:noFill/>
                            <a:prstDash/>
                          </a:ln>
                        </pic:spPr>
                      </pic:pic>
                      <wps:wsp>
                        <wps:cNvPr id="1422254057" name="Text Box 1"/>
                        <wps:cNvSpPr txBox="1"/>
                        <wps:spPr>
                          <a:xfrm>
                            <a:off x="0" y="3901190"/>
                            <a:ext cx="3429000" cy="504556"/>
                          </a:xfrm>
                          <a:prstGeom prst="rect">
                            <a:avLst/>
                          </a:prstGeom>
                        </wps:spPr>
                        <wps:txbx>
                          <w:txbxContent>
                            <w:p w14:paraId="7C54C594" w14:textId="47D10F7A" w:rsidR="0068425C" w:rsidRDefault="0068425C" w:rsidP="00C2569E">
                              <w:pPr>
                                <w:pStyle w:val="Descripcin"/>
                                <w:spacing w:before="240"/>
                                <w:jc w:val="both"/>
                              </w:pPr>
                              <w:r>
                                <w:rPr>
                                  <w:rFonts w:cs="Calibri"/>
                                  <w:lang w:val="en-GB"/>
                                </w:rPr>
                                <w:t xml:space="preserve">Figure 3. Transference of methylation beyond DNA replication (Sánchez-Romero and Casadesús 2020). </w:t>
                              </w:r>
                              <w:r>
                                <w:rPr>
                                  <w:lang w:val="en-GB"/>
                                </w:rPr>
                                <w:t>Methylation-blocking factor (MBF)</w:t>
                              </w:r>
                            </w:p>
                          </w:txbxContent>
                        </wps:txbx>
                        <wps:bodyPr vert="horz" wrap="square" lIns="0" tIns="0" rIns="0" bIns="0" anchor="t" anchorCtr="0" compatLnSpc="1">
                          <a:noAutofit/>
                        </wps:bodyPr>
                      </wps:wsp>
                    </wpg:wgp>
                  </a:graphicData>
                </a:graphic>
                <wp14:sizeRelV relativeFrom="margin">
                  <wp14:pctHeight>0</wp14:pctHeight>
                </wp14:sizeRelV>
              </wp:anchor>
            </w:drawing>
          </mc:Choice>
          <mc:Fallback>
            <w:pict>
              <v:group w14:anchorId="410A6320" id="Group 4" o:spid="_x0000_s1033" style="position:absolute;left:0;text-align:left;margin-left:218.8pt;margin-top:2.75pt;width:270pt;height:346.9pt;z-index:251535360;mso-position-horizontal:right;mso-position-horizontal-relative:margin;mso-height-relative:margin" coordsize="34290,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">
                <v:shape id="Picture 1" o:spid="_x0000_s1034" type="#_x0000_t75" alt="Fig. 1" style="position:absolute;width:34290;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">
                  <v:imagedata r:id="rId18" o:title="Fig"/>
                </v:shape>
                <v:shape id="_x0000_s1035" type="#_x0000_t202" style="position:absolute;top:39011;width:34290;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" filled="f" stroked="f">
                  <v:textbox inset="0,0,0,0">
                    <w:txbxContent>
                      <w:p w14:paraId="7C54C594" w14:textId="47D10F7A" w:rsidR="0068425C" w:rsidRDefault="0068425C" w:rsidP="00C2569E">
                        <w:pPr>
                          <w:pStyle w:val="Descripcin"/>
                          <w:spacing w:before="240"/>
                          <w:jc w:val="both"/>
                        </w:pPr>
                        <w:r>
                          <w:rPr>
                            <w:rFonts w:cs="Calibri"/>
                            <w:lang w:val="en-GB"/>
                          </w:rPr>
                          <w:t xml:space="preserve">Figure 3. Transference of methylation beyond DNA replication (Sánchez-Romero and Casadesús 2020). </w:t>
                        </w:r>
                        <w:r>
                          <w:rPr>
                            <w:lang w:val="en-GB"/>
                          </w:rPr>
                          <w:t>Methylation-blocking factor (MBF)</w:t>
                        </w:r>
                      </w:p>
                    </w:txbxContent>
                  </v:textbox>
                </v:shape>
                <w10:wrap type="square" anchorx="margin"/>
              </v:group>
            </w:pict>
          </mc:Fallback>
        </mc:AlternateContent>
      </w:r>
      <w:r>
        <w:rPr>
          <w:rFonts w:ascii="Times New Roman" w:eastAsia="Times New Roman" w:hAnsi="Times New Roman"/>
          <w:sz w:val="24"/>
          <w:szCs w:val="24"/>
          <w:lang w:val="en-GB" w:eastAsia="en-GB"/>
        </w:rPr>
        <w:t xml:space="preserve">DNA methylation can occur on various motifs throughout the DNA, but in bacterial epigenetic regulation the typical examples studied involve promoter regions associated with m6A (by conserved Dam in Enterobacteria) (Figure </w:t>
      </w:r>
      <w:r w:rsidR="004F6166">
        <w:rPr>
          <w:rFonts w:ascii="Times New Roman" w:eastAsia="Times New Roman" w:hAnsi="Times New Roman"/>
          <w:sz w:val="24"/>
          <w:szCs w:val="24"/>
          <w:lang w:val="en-GB" w:eastAsia="en-GB"/>
        </w:rPr>
        <w:t>4</w:t>
      </w:r>
      <w:r>
        <w:rPr>
          <w:rFonts w:ascii="Times New Roman" w:eastAsia="Times New Roman" w:hAnsi="Times New Roman"/>
          <w:sz w:val="24"/>
          <w:szCs w:val="24"/>
          <w:lang w:val="en-GB" w:eastAsia="en-GB"/>
        </w:rPr>
        <w:t>b) (Payelleville and Brillard 2021).</w:t>
      </w:r>
    </w:p>
    <w:p w14:paraId="728C8272" w14:textId="484287CA" w:rsidR="007902ED" w:rsidRDefault="0068425C">
      <w:pPr>
        <w:pStyle w:val="NormalWeb"/>
        <w:spacing w:line="276" w:lineRule="auto"/>
        <w:jc w:val="both"/>
      </w:pPr>
      <w:r>
        <w:rPr>
          <w:color w:val="000000"/>
        </w:rPr>
        <w:t xml:space="preserve">In gammaproteobacteria, Dam methylase is synthesized throughout all stages of growth, and the hemimethylated GATC sites are brief since Dam trails the replication fork closely, being base methylation post-replicative (Sánchez-Romero and Casadesús 2020). </w:t>
      </w:r>
      <w:r>
        <w:t xml:space="preserve">Given the rapid occurrence of remethylation of Dam sites during chromosome replication, it is improbable for it to function as a prevalent mechanism for transcriptional regulation </w:t>
      </w:r>
      <w:r>
        <w:rPr>
          <w:color w:val="000000"/>
        </w:rPr>
        <w:t>(Adhikari and Curtis 2016)</w:t>
      </w:r>
    </w:p>
    <w:p w14:paraId="13753DF0" w14:textId="2E1706F8" w:rsidR="007902ED" w:rsidRPr="00312EBE" w:rsidRDefault="002C6652">
      <w:pPr>
        <w:autoSpaceDE w:val="0"/>
        <w:spacing w:before="240" w:after="0" w:line="276" w:lineRule="auto"/>
        <w:jc w:val="both"/>
        <w:rPr>
          <w:lang w:val="en-GB"/>
        </w:rPr>
      </w:pPr>
      <w:r>
        <w:rPr>
          <w:rFonts w:ascii="Times New Roman" w:hAnsi="Times New Roman"/>
          <w:noProof/>
          <w:color w:val="000000"/>
          <w:sz w:val="24"/>
          <w:szCs w:val="24"/>
          <w:lang w:val="en-GB"/>
        </w:rPr>
        <w:lastRenderedPageBreak/>
        <mc:AlternateContent>
          <mc:Choice Requires="wpg">
            <w:drawing>
              <wp:anchor distT="0" distB="0" distL="114300" distR="114300" simplePos="0" relativeHeight="251809792" behindDoc="0" locked="0" layoutInCell="1" allowOverlap="1" wp14:anchorId="08295A35" wp14:editId="18C9C8D4">
                <wp:simplePos x="0" y="0"/>
                <wp:positionH relativeFrom="margin">
                  <wp:align>left</wp:align>
                </wp:positionH>
                <wp:positionV relativeFrom="paragraph">
                  <wp:posOffset>2114761</wp:posOffset>
                </wp:positionV>
                <wp:extent cx="5400040" cy="3627120"/>
                <wp:effectExtent l="0" t="0" r="0" b="0"/>
                <wp:wrapTopAndBottom/>
                <wp:docPr id="1757975251" name="Group 5"/>
                <wp:cNvGraphicFramePr/>
                <a:graphic xmlns:a="http://schemas.openxmlformats.org/drawingml/2006/main">
                  <a:graphicData uri="http://schemas.microsoft.com/office/word/2010/wordprocessingGroup">
                    <wpg:wgp>
                      <wpg:cNvGrpSpPr/>
                      <wpg:grpSpPr>
                        <a:xfrm>
                          <a:off x="0" y="0"/>
                          <a:ext cx="5400040" cy="3627639"/>
                          <a:chOff x="0" y="0"/>
                          <a:chExt cx="5400040" cy="3627639"/>
                        </a:xfrm>
                      </wpg:grpSpPr>
                      <wps:wsp>
                        <wps:cNvPr id="271460794" name="Text Box 1"/>
                        <wps:cNvSpPr txBox="1"/>
                        <wps:spPr>
                          <a:xfrm>
                            <a:off x="0" y="3069474"/>
                            <a:ext cx="5400040" cy="558165"/>
                          </a:xfrm>
                          <a:prstGeom prst="rect">
                            <a:avLst/>
                          </a:prstGeom>
                        </wps:spPr>
                        <wps:txbx>
                          <w:txbxContent>
                            <w:p w14:paraId="5DB86C80" w14:textId="3433273E" w:rsidR="0068425C" w:rsidRDefault="0068425C" w:rsidP="00C2569E">
                              <w:pPr>
                                <w:pStyle w:val="Descripcin"/>
                                <w:spacing w:before="240"/>
                                <w:rPr>
                                  <w:lang w:val="en-GB"/>
                                </w:rPr>
                              </w:pPr>
                              <w:r>
                                <w:rPr>
                                  <w:lang w:val="en-GB"/>
                                </w:rPr>
                                <w:t>Figure 4. a) Phase variation due to replication in an imaginary locus. b) specific loci examples (Sánchez-Romero and Casadesús 2020)</w:t>
                              </w:r>
                            </w:p>
                          </w:txbxContent>
                        </wps:txbx>
                        <wps:bodyPr vert="horz" wrap="square" lIns="0" tIns="0" rIns="0" bIns="0" anchor="t" anchorCtr="0" compatLnSpc="1">
                          <a:spAutoFit/>
                        </wps:bodyPr>
                      </wps:wsp>
                      <pic:pic xmlns:pic="http://schemas.openxmlformats.org/drawingml/2006/picture">
                        <pic:nvPicPr>
                          <pic:cNvPr id="443964262"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wpg:wgp>
                  </a:graphicData>
                </a:graphic>
                <wp14:sizeRelV relativeFrom="margin">
                  <wp14:pctHeight>0</wp14:pctHeight>
                </wp14:sizeRelV>
              </wp:anchor>
            </w:drawing>
          </mc:Choice>
          <mc:Fallback>
            <w:pict>
              <v:group w14:anchorId="08295A35" id="Group 5" o:spid="_x0000_s1036" style="position:absolute;left:0;text-align:left;margin-left:0;margin-top:166.5pt;width:425.2pt;height:285.6pt;z-index:251809792;mso-position-horizontal:left;mso-position-horizontal-relative:margin;mso-height-relative:margin" coordsize="54000,3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">
                <v:shape id="_x0000_s1037" type="#_x0000_t202" style="position:absolute;top:30694;width:54000;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" filled="f" stroked="f">
                  <v:textbox style="mso-fit-shape-to-text:t" inset="0,0,0,0">
                    <w:txbxContent>
                      <w:p w14:paraId="5DB86C80" w14:textId="3433273E" w:rsidR="0068425C" w:rsidRDefault="0068425C" w:rsidP="00C2569E">
                        <w:pPr>
                          <w:pStyle w:val="Descripcin"/>
                          <w:spacing w:before="240"/>
                          <w:rPr>
                            <w:lang w:val="en-GB"/>
                          </w:rPr>
                        </w:pPr>
                        <w:r>
                          <w:rPr>
                            <w:lang w:val="en-GB"/>
                          </w:rPr>
                          <w:t>Figure 4. a) Phase variation due to replication in an imaginary locus. b) specific loci examples (Sánchez-Romero and Casadesús 2020)</w:t>
                        </w:r>
                      </w:p>
                    </w:txbxContent>
                  </v:textbox>
                </v:shape>
                <v:shape id="Picture 4" o:spid="_x0000_s1038" type="#_x0000_t75" style="position:absolute;width:5400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"/>
                <w10:wrap type="topAndBottom" anchorx="margin"/>
              </v:group>
            </w:pict>
          </mc:Fallback>
        </mc:AlternateContent>
      </w:r>
      <w:r>
        <w:rPr>
          <w:rFonts w:ascii="Times New Roman" w:hAnsi="Times New Roman"/>
          <w:color w:val="000000"/>
          <w:sz w:val="24"/>
          <w:szCs w:val="24"/>
          <w:lang w:val="en-GB"/>
        </w:rPr>
        <w:t>Moreover</w:t>
      </w:r>
      <w:r>
        <w:rPr>
          <w:rFonts w:ascii="Times New Roman" w:hAnsi="Times New Roman"/>
          <w:sz w:val="24"/>
          <w:szCs w:val="24"/>
          <w:lang w:val="en-GB"/>
        </w:rPr>
        <w:t>, DNA-binding proteins can distinguish between methylated and hemimethylated states at their target sites. The methylation state can affect the interaction between the proteins and DNA, either directly through steric hindrance or by inducing changes in DNA topology, leading to epigenetic regulation</w:t>
      </w:r>
      <w:r>
        <w:rPr>
          <w:rFonts w:ascii="Times New Roman" w:hAnsi="Times New Roman"/>
          <w:color w:val="000000"/>
          <w:sz w:val="24"/>
          <w:szCs w:val="24"/>
          <w:lang w:val="en-GB"/>
        </w:rPr>
        <w:t xml:space="preserve"> (Payelleville and Brillard 2021). </w:t>
      </w:r>
      <w:r>
        <w:rPr>
          <w:rFonts w:ascii="Times New Roman" w:hAnsi="Times New Roman"/>
          <w:sz w:val="24"/>
          <w:szCs w:val="24"/>
          <w:lang w:val="en-GB"/>
        </w:rPr>
        <w:t xml:space="preserve">In some cases, the binding of specific proteins to certain sites can prevent DNA methyltransferase activity, resulting in passive loss of methylation on the daughter strand (Figure </w:t>
      </w:r>
      <w:r w:rsidR="004F6166">
        <w:rPr>
          <w:rFonts w:ascii="Times New Roman" w:hAnsi="Times New Roman"/>
          <w:sz w:val="24"/>
          <w:szCs w:val="24"/>
          <w:lang w:val="en-GB"/>
        </w:rPr>
        <w:t>3</w:t>
      </w:r>
      <w:r>
        <w:rPr>
          <w:rFonts w:ascii="Times New Roman" w:hAnsi="Times New Roman"/>
          <w:sz w:val="24"/>
          <w:szCs w:val="24"/>
          <w:lang w:val="en-GB"/>
        </w:rPr>
        <w:t xml:space="preserve">b). Transcription factors such as Lrp, OxyR, Fur, and HdfR are examples of proteins involved in the "passive" erasure of methyl groups (Figure </w:t>
      </w:r>
      <w:r w:rsidR="004F6166">
        <w:rPr>
          <w:rFonts w:ascii="Times New Roman" w:hAnsi="Times New Roman"/>
          <w:sz w:val="24"/>
          <w:szCs w:val="24"/>
          <w:lang w:val="en-GB"/>
        </w:rPr>
        <w:t>4</w:t>
      </w:r>
      <w:r>
        <w:rPr>
          <w:rFonts w:ascii="Times New Roman" w:hAnsi="Times New Roman"/>
          <w:sz w:val="24"/>
          <w:szCs w:val="24"/>
          <w:lang w:val="en-GB"/>
        </w:rPr>
        <w:t xml:space="preserve">b). In a nutshell, the binding pattern of factors is influenced by the methylation state, and in turn, the methylation pattern can influence protein binding </w:t>
      </w:r>
      <w:bookmarkStart w:id="34" w:name="_Hlk135999314"/>
      <w:r>
        <w:rPr>
          <w:rFonts w:ascii="Times New Roman" w:hAnsi="Times New Roman"/>
          <w:color w:val="000000"/>
          <w:sz w:val="24"/>
          <w:szCs w:val="24"/>
          <w:lang w:val="en-GB"/>
        </w:rPr>
        <w:t>(Sánchez-Romero and Casadesús 2020)</w:t>
      </w:r>
      <w:bookmarkEnd w:id="34"/>
      <w:r>
        <w:rPr>
          <w:rFonts w:ascii="Times New Roman" w:hAnsi="Times New Roman"/>
          <w:color w:val="000000"/>
          <w:sz w:val="24"/>
          <w:szCs w:val="24"/>
          <w:lang w:val="en-GB"/>
        </w:rPr>
        <w:t xml:space="preserve">. </w:t>
      </w:r>
    </w:p>
    <w:p w14:paraId="13D5D0AB" w14:textId="78AF8B9A" w:rsidR="007902ED" w:rsidRPr="00312EBE" w:rsidRDefault="0068425C">
      <w:pPr>
        <w:spacing w:line="276" w:lineRule="auto"/>
        <w:jc w:val="both"/>
        <w:rPr>
          <w:lang w:val="en-GB"/>
        </w:rPr>
      </w:pPr>
      <w:r>
        <w:rPr>
          <w:rFonts w:ascii="Times New Roman" w:hAnsi="Times New Roman"/>
          <w:sz w:val="24"/>
          <w:szCs w:val="24"/>
          <w:lang w:val="en-GB"/>
        </w:rPr>
        <w:t xml:space="preserve">A concise example of this phenomenon occurs in uropathogenic E. coli; the production of </w:t>
      </w:r>
      <w:del w:id="35" w:author="david san leon" w:date="2023-07-05T10:44:00Z">
        <w:r w:rsidDel="0068425C">
          <w:rPr>
            <w:rFonts w:ascii="Times New Roman" w:hAnsi="Times New Roman"/>
            <w:sz w:val="24"/>
            <w:szCs w:val="24"/>
            <w:lang w:val="en-GB"/>
          </w:rPr>
          <w:delText>p</w:delText>
        </w:r>
      </w:del>
      <w:ins w:id="36" w:author="david san leon" w:date="2023-07-05T10:45:00Z">
        <w:r>
          <w:rPr>
            <w:rFonts w:ascii="Times New Roman" w:hAnsi="Times New Roman"/>
            <w:sz w:val="24"/>
            <w:szCs w:val="24"/>
            <w:lang w:val="en-GB"/>
          </w:rPr>
          <w:t>P</w:t>
        </w:r>
      </w:ins>
      <w:r>
        <w:rPr>
          <w:rFonts w:ascii="Times New Roman" w:hAnsi="Times New Roman"/>
          <w:sz w:val="24"/>
          <w:szCs w:val="24"/>
          <w:lang w:val="en-GB"/>
        </w:rPr>
        <w:t xml:space="preserve">ap pili is regulated by phase variation, which involves switching between an ON state where Pap pili are expressed and an OFF state where they are not. This regulation is controlled by Dam methylation and the binding of leucine-responsive regulatory protein Lrp to the regulatory region of the pap operon. This region contains six binding sites for Lrp, with sites 1-3 (having the GATC-I site) located upstream of the papB gene and sites 4-6 (having the GATC-II site) located upstream of sites 1-3. In the OFF state, specific GATC-I site is fully methylated and GATC-II unmethylated. Lrp preferentially binds to unmethylated sites, so in the OFF state, it binds to sites 1-3, preventing the expression of the pap operon by inhibiting RNA polymerase binding. Lrp binding also prevents Dam methylation, maintaining the unmethylated state of a GATC-II site, thus reinforcing the OFF state (Figure </w:t>
      </w:r>
      <w:r w:rsidR="004F6166">
        <w:rPr>
          <w:rFonts w:ascii="Times New Roman" w:hAnsi="Times New Roman"/>
          <w:sz w:val="24"/>
          <w:szCs w:val="24"/>
          <w:lang w:val="en-GB"/>
        </w:rPr>
        <w:t>5</w:t>
      </w:r>
      <w:r>
        <w:rPr>
          <w:rFonts w:ascii="Times New Roman" w:hAnsi="Times New Roman"/>
          <w:sz w:val="24"/>
          <w:szCs w:val="24"/>
          <w:lang w:val="en-GB"/>
        </w:rPr>
        <w:t xml:space="preserve">a). During chromosome replication, Lrp is released from the DNA and GATC-I site transitions from fully methylated to hemimethylated allowing Lrp to switch its binding from sites 1-3 to sites 4-6 (Figure </w:t>
      </w:r>
      <w:r w:rsidR="004F6166">
        <w:rPr>
          <w:rFonts w:ascii="Times New Roman" w:hAnsi="Times New Roman"/>
          <w:sz w:val="24"/>
          <w:szCs w:val="24"/>
          <w:lang w:val="en-GB"/>
        </w:rPr>
        <w:t>5</w:t>
      </w:r>
      <w:r>
        <w:rPr>
          <w:rFonts w:ascii="Times New Roman" w:hAnsi="Times New Roman"/>
          <w:sz w:val="24"/>
          <w:szCs w:val="24"/>
          <w:lang w:val="en-GB"/>
        </w:rPr>
        <w:t xml:space="preserve">b). The regulatory protein PapI enhances Lrp's affinity for sites 4-6, facilitating the switch to the ON state. This switching </w:t>
      </w:r>
      <w:r w:rsidR="00C2569E">
        <w:rPr>
          <w:rFonts w:ascii="Times New Roman" w:hAnsi="Times New Roman"/>
          <w:noProof/>
          <w:sz w:val="24"/>
          <w:szCs w:val="24"/>
          <w:lang w:val="en-GB"/>
        </w:rPr>
        <w:lastRenderedPageBreak/>
        <mc:AlternateContent>
          <mc:Choice Requires="wpg">
            <w:drawing>
              <wp:anchor distT="0" distB="0" distL="114300" distR="114300" simplePos="0" relativeHeight="251799552" behindDoc="0" locked="0" layoutInCell="1" allowOverlap="1" wp14:anchorId="52412A75" wp14:editId="528005A0">
                <wp:simplePos x="0" y="0"/>
                <wp:positionH relativeFrom="column">
                  <wp:posOffset>0</wp:posOffset>
                </wp:positionH>
                <wp:positionV relativeFrom="paragraph">
                  <wp:posOffset>635</wp:posOffset>
                </wp:positionV>
                <wp:extent cx="3405505" cy="4932694"/>
                <wp:effectExtent l="0" t="0" r="4445" b="0"/>
                <wp:wrapSquare wrapText="bothSides"/>
                <wp:docPr id="1219922538" name="Group 2"/>
                <wp:cNvGraphicFramePr/>
                <a:graphic xmlns:a="http://schemas.openxmlformats.org/drawingml/2006/main">
                  <a:graphicData uri="http://schemas.microsoft.com/office/word/2010/wordprocessingGroup">
                    <wpg:wgp>
                      <wpg:cNvGrpSpPr/>
                      <wpg:grpSpPr>
                        <a:xfrm>
                          <a:off x="0" y="0"/>
                          <a:ext cx="3405505" cy="4932694"/>
                          <a:chOff x="0" y="0"/>
                          <a:chExt cx="3405509" cy="4932999"/>
                        </a:xfrm>
                      </wpg:grpSpPr>
                      <pic:pic xmlns:pic="http://schemas.openxmlformats.org/drawingml/2006/picture">
                        <pic:nvPicPr>
                          <pic:cNvPr id="960457331" name="Picture 1"/>
                          <pic:cNvPicPr>
                            <a:picLocks noChangeAspect="1"/>
                          </pic:cNvPicPr>
                        </pic:nvPicPr>
                        <pic:blipFill>
                          <a:blip r:embed="rId20"/>
                          <a:srcRect l="25198" t="17379" r="44761" b="12198"/>
                          <a:stretch>
                            <a:fillRect/>
                          </a:stretch>
                        </pic:blipFill>
                        <pic:spPr>
                          <a:xfrm>
                            <a:off x="0" y="0"/>
                            <a:ext cx="3405509" cy="4491359"/>
                          </a:xfrm>
                          <a:prstGeom prst="rect">
                            <a:avLst/>
                          </a:prstGeom>
                          <a:noFill/>
                          <a:ln>
                            <a:noFill/>
                            <a:prstDash/>
                          </a:ln>
                        </pic:spPr>
                      </pic:pic>
                      <wps:wsp>
                        <wps:cNvPr id="1170201242" name="Text Box 1"/>
                        <wps:cNvSpPr txBox="1"/>
                        <wps:spPr>
                          <a:xfrm>
                            <a:off x="0" y="4513873"/>
                            <a:ext cx="3405509" cy="419126"/>
                          </a:xfrm>
                          <a:prstGeom prst="rect">
                            <a:avLst/>
                          </a:prstGeom>
                        </wps:spPr>
                        <wps:txbx>
                          <w:txbxContent>
                            <w:p w14:paraId="07E8B59E" w14:textId="1689FD56" w:rsidR="0068425C" w:rsidRDefault="0068425C" w:rsidP="00C2569E">
                              <w:pPr>
                                <w:pStyle w:val="Descripcin"/>
                                <w:spacing w:before="240"/>
                                <w:rPr>
                                  <w:lang w:val="en-GB"/>
                                </w:rPr>
                              </w:pPr>
                              <w:r>
                                <w:rPr>
                                  <w:lang w:val="en-GB"/>
                                </w:rPr>
                                <w:t>Figure 5. Model for pap phase variation from OFF to ON state.</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2412A75" id="Group 2" o:spid="_x0000_s1039" style="position:absolute;left:0;text-align:left;margin-left:0;margin-top:.05pt;width:268.15pt;height:388.4pt;z-index:251799552;mso-height-relative:margin" coordsize="34055,4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">
                <v:shape id="Picture 1" o:spid="_x0000_s1040" type="#_x0000_t75" style="position:absolute;width:34055;height:4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">
                  <v:imagedata r:id="rId21" o:title="" croptop="11390f" cropbottom="7994f" cropleft="16514f" cropright="29335f"/>
                </v:shape>
                <v:shape id="_x0000_s1041" type="#_x0000_t202" style="position:absolute;top:45138;width:3405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" filled="f" stroked="f">
                  <v:textbox style="mso-fit-shape-to-text:t" inset="0,0,0,0">
                    <w:txbxContent>
                      <w:p w14:paraId="07E8B59E" w14:textId="1689FD56" w:rsidR="0068425C" w:rsidRDefault="0068425C" w:rsidP="00C2569E">
                        <w:pPr>
                          <w:pStyle w:val="Descripcin"/>
                          <w:spacing w:before="240"/>
                          <w:rPr>
                            <w:lang w:val="en-GB"/>
                          </w:rPr>
                        </w:pPr>
                        <w:r>
                          <w:rPr>
                            <w:lang w:val="en-GB"/>
                          </w:rPr>
                          <w:t>Figure 5. Model for pap phase variation from OFF to ON state.</w:t>
                        </w:r>
                      </w:p>
                    </w:txbxContent>
                  </v:textbox>
                </v:shape>
                <w10:wrap type="square"/>
              </v:group>
            </w:pict>
          </mc:Fallback>
        </mc:AlternateContent>
      </w:r>
      <w:r>
        <w:rPr>
          <w:rFonts w:ascii="Times New Roman" w:hAnsi="Times New Roman"/>
          <w:sz w:val="24"/>
          <w:szCs w:val="24"/>
          <w:lang w:val="en-GB"/>
        </w:rPr>
        <w:t xml:space="preserve">also allows Dam methylation of the previously unmethylated GATC-II, further inhibiting Lrp binding to sites 1-3 and promoting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c). For the pap operon to be expressed, cAMP-CAP must bind to a specific region upstream of the operon (Figure </w:t>
      </w:r>
      <w:r w:rsidR="004F6166">
        <w:rPr>
          <w:rFonts w:ascii="Times New Roman" w:hAnsi="Times New Roman"/>
          <w:sz w:val="24"/>
          <w:szCs w:val="24"/>
          <w:lang w:val="en-GB"/>
        </w:rPr>
        <w:t>5</w:t>
      </w:r>
      <w:r>
        <w:rPr>
          <w:rFonts w:ascii="Times New Roman" w:hAnsi="Times New Roman"/>
          <w:sz w:val="24"/>
          <w:szCs w:val="24"/>
          <w:lang w:val="en-GB"/>
        </w:rPr>
        <w:t xml:space="preserve">d). Pap operon expression includes papB, which in turn, stimulates the expression of papI, promoting Lrp translocation to sites 4-6 and reinforcing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e). The transition to the ON state depends on the levels of cAMP-CAP, PapI, and the replication status of the chromosome. Phase variation is a reversible process, but the transition from the ON to the OFF state occurs much more frequently than the reverse transition. This results in only a small number of E. coli cells in a population expressing pap pili. The specific mechanism behind the switch from ON to OFF is not well understood but involves chromosome replication, leading to the displacement of Lrp-PapI from the GATC-I site. Lrp exhibits a slightly higher affinity for the sites 1-3. The low expression of pap pili in the population is important for evading the immune system, as these pili are highly immunogenic. However, they are necessary for the colonization of the upper urinary tract. Thus, maintaining a low level of expression allows for colonization opportunities while minimizing the immune responses (Adhikari and Curtis 2016). </w:t>
      </w:r>
    </w:p>
    <w:p w14:paraId="0CB2F79B" w14:textId="77777777" w:rsidR="007902ED" w:rsidRPr="00312EBE" w:rsidRDefault="0068425C">
      <w:pPr>
        <w:autoSpaceDE w:val="0"/>
        <w:spacing w:before="240" w:after="0" w:line="276" w:lineRule="auto"/>
        <w:jc w:val="both"/>
        <w:rPr>
          <w:lang w:val="en-GB"/>
        </w:rPr>
      </w:pPr>
      <w:r>
        <w:rPr>
          <w:rFonts w:ascii="Times New Roman" w:hAnsi="Times New Roman"/>
          <w:color w:val="000000"/>
          <w:sz w:val="24"/>
          <w:szCs w:val="24"/>
          <w:lang w:val="en-GB"/>
        </w:rPr>
        <w:t>DNA methylation plays a significant role in regulating gene expression, as evidenced by altered gene expression patterns in strains lacking or overproducing DNA methyltransferase. However, it is important to note that changes in gene expression may not always indicate direct transcriptional control, as indirect effects are possible. In some cases, post-transcriptional regulation by Dam-dependent methylation has been observed, suggesting that methylation may influence mRNA stability, translation, or other post-transcriptional events (Sánchez-Romero and Casadesús, 2020).</w:t>
      </w:r>
      <w:r>
        <w:rPr>
          <w:rFonts w:ascii="Times New Roman" w:hAnsi="Times New Roman"/>
          <w:sz w:val="24"/>
          <w:szCs w:val="24"/>
          <w:lang w:val="en-GB"/>
        </w:rPr>
        <w:t xml:space="preserve"> However, the precise mechanism and the involvement of 5′GATC3′ sites on genomic DNA in these cases remain unclear (Gao et al., 2023). </w:t>
      </w:r>
    </w:p>
    <w:p w14:paraId="48D1B3B9" w14:textId="77777777" w:rsidR="007902ED" w:rsidRPr="00312EBE" w:rsidRDefault="0068425C">
      <w:pPr>
        <w:autoSpaceDE w:val="0"/>
        <w:spacing w:after="0" w:line="276" w:lineRule="auto"/>
        <w:jc w:val="both"/>
        <w:rPr>
          <w:lang w:val="en-GB"/>
        </w:rPr>
      </w:pPr>
      <w:r>
        <w:rPr>
          <w:rFonts w:ascii="Times New Roman" w:hAnsi="Times New Roman"/>
          <w:sz w:val="24"/>
          <w:szCs w:val="24"/>
          <w:lang w:val="en-GB"/>
        </w:rPr>
        <w:lastRenderedPageBreak/>
        <w:t xml:space="preserve">In a direct fashion, DNA methylation commonly leads to transcriptional repression, while demethylation, either single-stranded or double-stranded, often leads to transcriptional activation </w:t>
      </w:r>
      <w:r>
        <w:rPr>
          <w:rFonts w:ascii="Times New Roman" w:hAnsi="Times New Roman"/>
          <w:color w:val="000000"/>
          <w:sz w:val="24"/>
          <w:szCs w:val="24"/>
          <w:lang w:val="en-GB"/>
        </w:rPr>
        <w:t>(Sánchez-Romero and Casadesús 2020).</w:t>
      </w:r>
      <w:r>
        <w:rPr>
          <w:rFonts w:ascii="Times New Roman" w:hAnsi="Times New Roman"/>
          <w:sz w:val="24"/>
          <w:szCs w:val="24"/>
          <w:lang w:val="en-GB"/>
        </w:rPr>
        <w:t xml:space="preserve"> Nevertheless, other studies support that undermethylation of DNA, specifically in genes with GATC clusters within the coding sequence, can lead to a decrease in gene expression. This decrease is not dependent on DNA-binding proteins but is based on the physical principle that hemimethylated or unmethylated DNA has a higher melting point. Hénaut et al. (1996) proposed this hypothesis suggesting that undermethylation of GATC clusters at low temperatures blocks or decreases transcription of genes in E. coli. This mechanism allows E. coli to slow its growth and enter the stationary phase when transitioning from a high-temperature environment (the gut) to a low-temperature one (outside the gut). Notably, this hypothesis does not require the involvement of DNA-binding proteins for methylation-dependent gene expression regulation.</w:t>
      </w:r>
      <w:r>
        <w:rPr>
          <w:rFonts w:ascii="Times New Roman" w:hAnsi="Times New Roman"/>
          <w:color w:val="000000"/>
          <w:sz w:val="24"/>
          <w:szCs w:val="24"/>
          <w:lang w:val="en-GB"/>
        </w:rPr>
        <w:t xml:space="preserve"> Therefore, considering these premises and all the putative methylation motifs that a transcription unit can have on its gene body or on regulatory sequences around, the prediction of methylation’s effect on a specific gene’s expression is beyond our capabilities. This information sustains the rationale used in the epigraph </w:t>
      </w:r>
      <w:r>
        <w:rPr>
          <w:rFonts w:ascii="Times New Roman" w:hAnsi="Times New Roman"/>
          <w:i/>
          <w:iCs/>
          <w:color w:val="000000"/>
          <w:sz w:val="24"/>
          <w:szCs w:val="24"/>
          <w:lang w:val="en-GB"/>
        </w:rPr>
        <w:t>Methods, Gene association and functional enrichment</w:t>
      </w:r>
      <w:r>
        <w:rPr>
          <w:rFonts w:ascii="Times New Roman" w:hAnsi="Times New Roman"/>
          <w:color w:val="000000"/>
          <w:sz w:val="24"/>
          <w:szCs w:val="24"/>
          <w:lang w:val="en-GB"/>
        </w:rPr>
        <w:t>.</w:t>
      </w:r>
    </w:p>
    <w:p w14:paraId="2FE8A5D0" w14:textId="77777777" w:rsidR="007902ED" w:rsidRDefault="0068425C">
      <w:pPr>
        <w:autoSpaceDE w:val="0"/>
        <w:spacing w:before="240" w:after="0" w:line="276" w:lineRule="auto"/>
        <w:jc w:val="both"/>
        <w:rPr>
          <w:rFonts w:ascii="Times New Roman" w:hAnsi="Times New Roman"/>
          <w:color w:val="4472C4"/>
          <w:sz w:val="24"/>
          <w:szCs w:val="24"/>
          <w:lang w:val="en-GB"/>
        </w:rPr>
      </w:pPr>
      <w:r>
        <w:rPr>
          <w:rFonts w:ascii="Times New Roman" w:hAnsi="Times New Roman"/>
          <w:color w:val="4472C4"/>
          <w:sz w:val="24"/>
          <w:szCs w:val="24"/>
          <w:lang w:val="en-GB"/>
        </w:rPr>
        <w:t>Comparison of the E. coli and Salmonella genomes. There is presence of conserved GATC clusters between species within the coding region of certain group of genes. As opposed to targeting global gene expression, it implies specific functional roles such as acid or nucleotide metabolism (Adhikari and Curtis, 2016). Brilli’s assignment</w:t>
      </w:r>
    </w:p>
    <w:p w14:paraId="0B2DDBBB" w14:textId="77777777" w:rsidR="007902ED" w:rsidRDefault="0068425C">
      <w:pPr>
        <w:spacing w:before="240" w:line="276" w:lineRule="auto"/>
        <w:jc w:val="both"/>
        <w:rPr>
          <w:rFonts w:ascii="Times New Roman" w:hAnsi="Times New Roman"/>
          <w:sz w:val="24"/>
          <w:szCs w:val="24"/>
          <w:lang w:val="en-GB"/>
        </w:rPr>
      </w:pPr>
      <w:r>
        <w:rPr>
          <w:rFonts w:ascii="Times New Roman" w:hAnsi="Times New Roman"/>
          <w:sz w:val="24"/>
          <w:szCs w:val="24"/>
          <w:lang w:val="en-GB"/>
        </w:rPr>
        <w:t>Kahramanoglou et al., (2012) evidenced from a cytosine methylation-deficient mutant that this modification in E. coli regulates gene expression during the stationary phase, proved by increased expression of the stress response sigma factor RpoS and its targets.</w:t>
      </w:r>
    </w:p>
    <w:p w14:paraId="79534D20" w14:textId="77777777" w:rsidR="007902ED" w:rsidRPr="00312EBE" w:rsidRDefault="0068425C">
      <w:pPr>
        <w:spacing w:before="240" w:line="276" w:lineRule="auto"/>
        <w:jc w:val="both"/>
        <w:rPr>
          <w:lang w:val="en-GB"/>
        </w:rPr>
      </w:pPr>
      <w:r>
        <w:rPr>
          <w:rFonts w:cs="Calibri"/>
          <w:color w:val="4472C4"/>
          <w:sz w:val="20"/>
          <w:szCs w:val="20"/>
          <w:lang w:val="en-GB"/>
        </w:rPr>
        <w:t>The contribution of nucleoid associated proteins, such as H-NS, in epigenetic mechanisms involving DNA-methylation has also been reported in various cases and therefore also contribute to the formation of bacterial subpopulations (Payelleville and Brillard 2021)</w:t>
      </w:r>
    </w:p>
    <w:p w14:paraId="0BC2CDAC" w14:textId="5AC606A8" w:rsidR="007902ED" w:rsidRDefault="0068425C">
      <w:pPr>
        <w:pStyle w:val="Ttulo2"/>
        <w:numPr>
          <w:ilvl w:val="0"/>
          <w:numId w:val="1"/>
        </w:numPr>
      </w:pPr>
      <w:bookmarkStart w:id="37" w:name="_Toc137139858"/>
      <w:bookmarkStart w:id="38" w:name="_Toc137206681"/>
      <w:bookmarkStart w:id="39" w:name="_Toc137469041"/>
      <w:bookmarkStart w:id="40" w:name="_Toc137732276"/>
      <w:bookmarkStart w:id="41" w:name="_Toc138094373"/>
      <w:bookmarkStart w:id="42" w:name="_Toc138178713"/>
      <w:bookmarkStart w:id="43" w:name="_Toc138781777"/>
      <w:r>
        <w:rPr>
          <w:rFonts w:ascii="Times New Roman" w:hAnsi="Times New Roman"/>
          <w:b/>
          <w:bCs/>
          <w:color w:val="auto"/>
          <w:sz w:val="24"/>
          <w:szCs w:val="24"/>
          <w:u w:val="single"/>
          <w:lang w:val="en-GB"/>
        </w:rPr>
        <w:t xml:space="preserve">Phenotypic </w:t>
      </w:r>
      <w:del w:id="44" w:author="david san leon" w:date="2023-07-05T10:46:00Z">
        <w:r w:rsidDel="0068425C">
          <w:rPr>
            <w:rFonts w:ascii="Times New Roman" w:hAnsi="Times New Roman"/>
            <w:b/>
            <w:bCs/>
            <w:color w:val="auto"/>
            <w:sz w:val="24"/>
            <w:szCs w:val="24"/>
            <w:u w:val="single"/>
            <w:lang w:val="en-GB"/>
          </w:rPr>
          <w:delText>heterogenity</w:delText>
        </w:r>
      </w:del>
      <w:bookmarkEnd w:id="37"/>
      <w:bookmarkEnd w:id="38"/>
      <w:bookmarkEnd w:id="39"/>
      <w:bookmarkEnd w:id="40"/>
      <w:bookmarkEnd w:id="41"/>
      <w:bookmarkEnd w:id="42"/>
      <w:bookmarkEnd w:id="43"/>
      <w:ins w:id="45" w:author="david san leon" w:date="2023-07-05T10:46:00Z">
        <w:r>
          <w:rPr>
            <w:rFonts w:ascii="Times New Roman" w:hAnsi="Times New Roman"/>
            <w:b/>
            <w:bCs/>
            <w:color w:val="auto"/>
            <w:sz w:val="24"/>
            <w:szCs w:val="24"/>
            <w:u w:val="single"/>
            <w:lang w:val="en-GB"/>
          </w:rPr>
          <w:t>heterogeneity</w:t>
        </w:r>
      </w:ins>
      <w:r>
        <w:rPr>
          <w:rFonts w:ascii="Calibri" w:hAnsi="Calibri" w:cs="Calibri"/>
          <w:color w:val="auto"/>
          <w:sz w:val="20"/>
          <w:szCs w:val="20"/>
          <w:lang w:val="en-GB" w:eastAsia="en-GB"/>
        </w:rPr>
        <w:t xml:space="preserve"> </w:t>
      </w:r>
    </w:p>
    <w:p w14:paraId="4B58FB80" w14:textId="77777777" w:rsidR="007902ED" w:rsidRDefault="0068425C">
      <w:pPr>
        <w:pStyle w:val="NormalWeb"/>
        <w:spacing w:line="276" w:lineRule="auto"/>
        <w:jc w:val="both"/>
      </w:pPr>
      <w:r>
        <w:t xml:space="preserve">Bacteria may respond to changes in their environment, such as nutrient availability or stressors, by switching between different phenotypic states as execution of their inherent regulatory programs. This behaviour is named </w:t>
      </w:r>
      <w:r>
        <w:rPr>
          <w:b/>
          <w:bCs/>
        </w:rPr>
        <w:t>responsive switching</w:t>
      </w:r>
      <w:r>
        <w:t xml:space="preserve"> if all the cells in the homogeneous population respond in the same way</w:t>
      </w:r>
      <w:r>
        <w:rPr>
          <w:color w:val="FF0000"/>
        </w:rPr>
        <w:t xml:space="preserve"> </w:t>
      </w:r>
      <w:r>
        <w:t xml:space="preserve">and it happens thanks to what Simons (2011) called </w:t>
      </w:r>
      <w:r>
        <w:rPr>
          <w:b/>
          <w:bCs/>
        </w:rPr>
        <w:t>phenotypic plasticity</w:t>
      </w:r>
      <w:r>
        <w:t>, which is an adaptative trait for which phenotype-fitness association is predictable across environments. While subpopulation formation can be viewed as this, it frequently relies on stochastic events, either responding to environmental cues (</w:t>
      </w:r>
      <w:r>
        <w:rPr>
          <w:b/>
          <w:bCs/>
        </w:rPr>
        <w:t>responsive diversification</w:t>
      </w:r>
      <w:r>
        <w:t>) or merely stochastic in absence of environment fluctuations (</w:t>
      </w:r>
      <w:r>
        <w:rPr>
          <w:b/>
          <w:bCs/>
        </w:rPr>
        <w:t>stochastic switching</w:t>
      </w:r>
      <w:r>
        <w:t xml:space="preserve">) (Grimbergen et al. 2015). For example, random fluctuations in gene expression coming from factors affinity on DNA which, in turn, affects the methylation state. This is often referred to as "noise," can generate signals that propagate via feedback loops, both positive and negative, and facilitate the establishment of epigenetic lineages. These stochastic processes contribute to the emergence of diverse </w:t>
      </w:r>
      <w:r>
        <w:lastRenderedPageBreak/>
        <w:t>phenotypic states within bacterial populations, allowing for increased adaptability and survival in varying environmental conditions (Casadesús and Low 2013). The phenomenon of phenotypic heterogeneity in several major prokaryote pathogens plays a crucial role in the success of their infections (Payelleville and Brillard 2021).</w:t>
      </w:r>
    </w:p>
    <w:p w14:paraId="2FB54A4C" w14:textId="77777777" w:rsidR="007902ED" w:rsidRDefault="0068425C">
      <w:pPr>
        <w:pStyle w:val="NormalWeb"/>
        <w:spacing w:line="276" w:lineRule="auto"/>
        <w:jc w:val="both"/>
      </w:pPr>
      <w:r>
        <w:t xml:space="preserve">Another phenomenon that causes phenotypic heterogeneity is adaptative tracking. It is the most studied mode of evolutionary response. The genetic variance and mutational rate create subpopulations that are subjected to fitness selection by the environment preassure. Optimal trait values and associated allele frequency variate constantly and natural selection continuously eliminates suboptimal forms that were previously well adapted (Simons 2011). This type of heterogeneity is however is not centred around isogenic organisms thus it is not within the scope of this thesis </w:t>
      </w:r>
      <w:commentRangeStart w:id="46"/>
      <w:r>
        <w:t>aim</w:t>
      </w:r>
      <w:commentRangeEnd w:id="46"/>
      <w:r>
        <w:rPr>
          <w:rStyle w:val="Refdecomentario"/>
          <w:rFonts w:ascii="Calibri" w:eastAsia="Calibri" w:hAnsi="Calibri"/>
          <w:lang w:val="es-ES" w:eastAsia="en-US"/>
        </w:rPr>
        <w:commentReference w:id="46"/>
      </w:r>
      <w:r>
        <w:t xml:space="preserve">. </w:t>
      </w:r>
    </w:p>
    <w:p w14:paraId="58F0158F" w14:textId="4CC55FC1" w:rsidR="007902ED" w:rsidRDefault="0068425C">
      <w:pPr>
        <w:autoSpaceDE w:val="0"/>
        <w:spacing w:before="240" w:after="0" w:line="276" w:lineRule="auto"/>
        <w:jc w:val="both"/>
        <w:rPr>
          <w:rFonts w:ascii="Times New Roman" w:hAnsi="Times New Roman"/>
          <w:color w:val="000000"/>
          <w:sz w:val="24"/>
          <w:szCs w:val="24"/>
          <w:lang w:val="en-GB"/>
        </w:rPr>
      </w:pPr>
      <w:r>
        <w:rPr>
          <w:rFonts w:ascii="Times New Roman" w:hAnsi="Times New Roman"/>
          <w:color w:val="000000"/>
          <w:sz w:val="24"/>
          <w:szCs w:val="24"/>
          <w:lang w:val="en-GB"/>
        </w:rPr>
        <w:t xml:space="preserve">In E. coli, certain loci controlled by Dam-dependent methylation exhibit bistability, meaning they can switch between alternative states (ON/OFF) in a reversible manner controlling gene expression (Figure </w:t>
      </w:r>
      <w:r w:rsidR="004F6166">
        <w:rPr>
          <w:rFonts w:ascii="Times New Roman" w:hAnsi="Times New Roman"/>
          <w:color w:val="000000"/>
          <w:sz w:val="24"/>
          <w:szCs w:val="24"/>
          <w:lang w:val="en-GB"/>
        </w:rPr>
        <w:t>4</w:t>
      </w:r>
      <w:r>
        <w:rPr>
          <w:rFonts w:ascii="Times New Roman" w:hAnsi="Times New Roman"/>
          <w:color w:val="000000"/>
          <w:sz w:val="24"/>
          <w:szCs w:val="24"/>
          <w:lang w:val="en-GB"/>
        </w:rPr>
        <w:t xml:space="preserve">a). This phenomenon, known as phase variation, generates phenotypic cell variants (Sánchez-Romero and Casadesús, 2020). </w:t>
      </w:r>
    </w:p>
    <w:p w14:paraId="0D77E186" w14:textId="77777777" w:rsidR="007902ED" w:rsidRPr="00312EBE" w:rsidRDefault="0068425C">
      <w:pPr>
        <w:autoSpaceDE w:val="0"/>
        <w:spacing w:before="240" w:after="0" w:line="276" w:lineRule="auto"/>
        <w:jc w:val="both"/>
        <w:rPr>
          <w:lang w:val="en-GB"/>
        </w:rPr>
      </w:pPr>
      <w:r>
        <w:rPr>
          <w:rFonts w:cs="Calibri"/>
          <w:color w:val="4472C4"/>
          <w:sz w:val="20"/>
          <w:szCs w:val="20"/>
          <w:lang w:val="en-GB"/>
        </w:rPr>
        <w:t>There are several phase variation mechanisms in bacteria, such as those involving slipped-strand mispairing, site-specific recombination or DNAmethylation. The first two mechanisms require changing DNA sequence, while methylation is sequence independent and therefore a form of epigenetic regulation (Adhikari and Curtis 2016)</w:t>
      </w:r>
    </w:p>
    <w:p w14:paraId="4B138B99" w14:textId="77777777" w:rsidR="007902ED" w:rsidRPr="00312EBE" w:rsidRDefault="0068425C">
      <w:pPr>
        <w:autoSpaceDE w:val="0"/>
        <w:spacing w:before="240" w:after="0" w:line="276" w:lineRule="auto"/>
        <w:jc w:val="both"/>
        <w:rPr>
          <w:lang w:val="en-GB"/>
        </w:rPr>
      </w:pPr>
      <w:r>
        <w:rPr>
          <w:rFonts w:ascii="Times New Roman" w:hAnsi="Times New Roman"/>
          <w:color w:val="000000"/>
          <w:sz w:val="24"/>
          <w:szCs w:val="24"/>
          <w:lang w:val="en-GB"/>
        </w:rPr>
        <w:t xml:space="preserve">The frequency of switching is influenced by the affinity of DNA-binding proteins for their binding sites and requires DNA replication (Sánchez-Romero and Casadesús, 2020). </w:t>
      </w:r>
      <w:r>
        <w:rPr>
          <w:rFonts w:ascii="Times New Roman" w:eastAsia="Times New Roman" w:hAnsi="Times New Roman"/>
          <w:sz w:val="24"/>
          <w:szCs w:val="24"/>
          <w:lang w:val="en-GB" w:eastAsia="en-GB"/>
        </w:rPr>
        <w:t xml:space="preserve">The binding events after DNA replication determines, at each locus, the subsequent gene expression of the emerging cell, </w:t>
      </w:r>
      <w:r>
        <w:rPr>
          <w:rFonts w:ascii="Times New Roman" w:hAnsi="Times New Roman"/>
          <w:sz w:val="24"/>
          <w:szCs w:val="24"/>
          <w:lang w:val="en-GB"/>
        </w:rPr>
        <w:t xml:space="preserve">leading to divergence and the emergence of distinct phenotypes. </w:t>
      </w:r>
      <w:r>
        <w:rPr>
          <w:rFonts w:ascii="Times New Roman" w:eastAsia="Times New Roman" w:hAnsi="Times New Roman"/>
          <w:sz w:val="24"/>
          <w:szCs w:val="24"/>
          <w:lang w:val="en-GB" w:eastAsia="en-GB"/>
        </w:rPr>
        <w:t xml:space="preserve">This phenomenon scaled to the whole genome may give rise to a great phenotypic heterogeneity driven by methylation. </w:t>
      </w:r>
      <w:r>
        <w:rPr>
          <w:rFonts w:ascii="Times New Roman" w:hAnsi="Times New Roman"/>
          <w:sz w:val="24"/>
          <w:szCs w:val="24"/>
          <w:lang w:val="en-GB"/>
        </w:rPr>
        <w:t>This can occur as part of a developmental program, such as sporulation, where different genetic expression patterns guide cell differentiation. Additionally, due to stochastic binding, it can result in the bifurcation of an isogenic population into two reversible metabolic states, creating bistability</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(Casadesús and Low 2013)</w:t>
      </w:r>
      <w:r>
        <w:rPr>
          <w:rFonts w:ascii="Times New Roman" w:eastAsia="Times New Roman" w:hAnsi="Times New Roman"/>
          <w:sz w:val="24"/>
          <w:szCs w:val="24"/>
          <w:lang w:val="en-GB" w:eastAsia="en-GB"/>
        </w:rPr>
        <w:t xml:space="preserve">. </w:t>
      </w:r>
    </w:p>
    <w:p w14:paraId="47DF5615" w14:textId="77777777" w:rsidR="007902ED" w:rsidRDefault="0068425C">
      <w:pPr>
        <w:pStyle w:val="Prrafodelista"/>
        <w:numPr>
          <w:ilvl w:val="0"/>
          <w:numId w:val="2"/>
        </w:numPr>
        <w:spacing w:before="240"/>
        <w:rPr>
          <w:rFonts w:ascii="Times New Roman" w:hAnsi="Times New Roman"/>
          <w:b/>
          <w:bCs/>
          <w:sz w:val="24"/>
          <w:szCs w:val="24"/>
          <w:u w:val="single"/>
          <w:lang w:val="en-GB"/>
        </w:rPr>
      </w:pPr>
      <w:bookmarkStart w:id="47" w:name="_Toc138178714"/>
      <w:bookmarkStart w:id="48" w:name="_Toc138781778"/>
      <w:bookmarkStart w:id="49" w:name="_Toc137139859"/>
      <w:bookmarkStart w:id="50" w:name="_Toc137206682"/>
      <w:bookmarkStart w:id="51" w:name="_Toc137469042"/>
      <w:r>
        <w:rPr>
          <w:rFonts w:ascii="Times New Roman" w:hAnsi="Times New Roman"/>
          <w:b/>
          <w:bCs/>
          <w:sz w:val="24"/>
          <w:szCs w:val="24"/>
          <w:u w:val="single"/>
          <w:lang w:val="en-GB"/>
        </w:rPr>
        <w:t>Bet-hedging</w:t>
      </w:r>
      <w:bookmarkEnd w:id="47"/>
      <w:bookmarkEnd w:id="48"/>
      <w:r>
        <w:rPr>
          <w:rFonts w:ascii="Times New Roman" w:hAnsi="Times New Roman"/>
          <w:b/>
          <w:bCs/>
          <w:sz w:val="24"/>
          <w:szCs w:val="24"/>
          <w:u w:val="single"/>
          <w:lang w:val="en-GB"/>
        </w:rPr>
        <w:t xml:space="preserve"> </w:t>
      </w:r>
      <w:bookmarkEnd w:id="49"/>
      <w:bookmarkEnd w:id="50"/>
      <w:bookmarkEnd w:id="51"/>
    </w:p>
    <w:p w14:paraId="5DF633E0" w14:textId="77777777" w:rsidR="007902ED" w:rsidRPr="00312EBE" w:rsidRDefault="0068425C">
      <w:pPr>
        <w:spacing w:line="276" w:lineRule="auto"/>
        <w:jc w:val="both"/>
        <w:rPr>
          <w:lang w:val="en-GB"/>
        </w:rPr>
      </w:pPr>
      <w:r>
        <w:rPr>
          <w:rFonts w:ascii="Times New Roman" w:hAnsi="Times New Roman"/>
          <w:sz w:val="24"/>
          <w:szCs w:val="24"/>
          <w:lang w:val="en-GB"/>
        </w:rPr>
        <w:t xml:space="preserve">Bet-hedging is a survival strategy where organisms develop different </w:t>
      </w:r>
      <w:r>
        <w:rPr>
          <w:rFonts w:ascii="Times New Roman" w:hAnsi="Times New Roman"/>
          <w:b/>
          <w:bCs/>
          <w:sz w:val="24"/>
          <w:szCs w:val="24"/>
          <w:lang w:val="en-GB"/>
        </w:rPr>
        <w:t>maladapted phenotypes</w:t>
      </w:r>
      <w:r>
        <w:rPr>
          <w:rFonts w:ascii="Times New Roman" w:hAnsi="Times New Roman"/>
          <w:sz w:val="24"/>
          <w:szCs w:val="24"/>
          <w:lang w:val="en-GB"/>
        </w:rPr>
        <w:t xml:space="preserve"> within clonal populations to increase </w:t>
      </w:r>
      <w:r>
        <w:rPr>
          <w:rFonts w:ascii="Times New Roman" w:hAnsi="Times New Roman"/>
          <w:b/>
          <w:bCs/>
          <w:sz w:val="24"/>
          <w:szCs w:val="24"/>
          <w:lang w:val="en-GB"/>
        </w:rPr>
        <w:t>long-term fitness</w:t>
      </w:r>
      <w:r>
        <w:rPr>
          <w:rFonts w:ascii="Times New Roman" w:hAnsi="Times New Roman"/>
          <w:sz w:val="24"/>
          <w:szCs w:val="24"/>
          <w:lang w:val="en-GB"/>
        </w:rPr>
        <w:t xml:space="preserve"> in unpredictable environments. It involves spreading risks and optimizing population fitness by minimizing fitness variance over time and </w:t>
      </w:r>
      <w:r>
        <w:rPr>
          <w:rFonts w:ascii="Times New Roman" w:hAnsi="Times New Roman"/>
          <w:b/>
          <w:bCs/>
          <w:sz w:val="24"/>
          <w:szCs w:val="24"/>
          <w:lang w:val="en-GB"/>
        </w:rPr>
        <w:t>maximizing geometric mean fitness</w:t>
      </w:r>
      <w:r>
        <w:rPr>
          <w:rFonts w:ascii="Times New Roman" w:hAnsi="Times New Roman"/>
          <w:sz w:val="24"/>
          <w:szCs w:val="24"/>
          <w:lang w:val="en-GB"/>
        </w:rPr>
        <w:t xml:space="preserve"> across fluctuating conditions. Bet-hedging is a case example of microbial phenotypic heterogeneity in which many subpopulations having slightly different/intermediate metabolic states which would be </w:t>
      </w:r>
      <w:r>
        <w:rPr>
          <w:rFonts w:ascii="Times New Roman" w:hAnsi="Times New Roman"/>
          <w:b/>
          <w:bCs/>
          <w:sz w:val="24"/>
          <w:szCs w:val="24"/>
          <w:lang w:val="en-GB"/>
        </w:rPr>
        <w:t>specialized in different environments</w:t>
      </w:r>
      <w:r>
        <w:rPr>
          <w:rFonts w:ascii="Times New Roman" w:hAnsi="Times New Roman"/>
          <w:sz w:val="24"/>
          <w:szCs w:val="24"/>
          <w:lang w:val="en-GB"/>
        </w:rPr>
        <w:t xml:space="preserve"> regardless of the current conditions so as to be ready at population level to endure sudden changes. This phenomenon can arise from </w:t>
      </w:r>
      <w:r>
        <w:rPr>
          <w:rFonts w:ascii="Times New Roman" w:hAnsi="Times New Roman"/>
          <w:sz w:val="24"/>
          <w:szCs w:val="24"/>
          <w:lang w:val="en-GB"/>
        </w:rPr>
        <w:lastRenderedPageBreak/>
        <w:t>responsive diversification or from stochastic switching. This strategy differs from developing an intermediate phenotype that is moderately fit in all conditions but never a specialist (Grimbergen et al. 2015).</w:t>
      </w:r>
    </w:p>
    <w:p w14:paraId="493106D2" w14:textId="77777777" w:rsidR="007902ED" w:rsidRDefault="0068425C">
      <w:pPr>
        <w:pStyle w:val="NormalWeb"/>
        <w:spacing w:line="276" w:lineRule="auto"/>
        <w:jc w:val="both"/>
      </w:pPr>
      <w:r>
        <w:t xml:space="preserve">Depending on the robustness of </w:t>
      </w:r>
      <w:r>
        <w:rPr>
          <w:b/>
          <w:bCs/>
        </w:rPr>
        <w:t>regulatory circuits</w:t>
      </w:r>
      <w:r>
        <w:t xml:space="preserve"> in bacteria, they can trigger a response in consequence of environmental cues or lead to stochastic switch triggered by noise. The </w:t>
      </w:r>
      <w:r>
        <w:rPr>
          <w:b/>
          <w:bCs/>
        </w:rPr>
        <w:t>robustness</w:t>
      </w:r>
      <w:r>
        <w:t xml:space="preserve"> of a regulatory pathway comes with high </w:t>
      </w:r>
      <w:r>
        <w:rPr>
          <w:b/>
          <w:bCs/>
        </w:rPr>
        <w:t>costs of maintenance</w:t>
      </w:r>
      <w:r>
        <w:t xml:space="preserve">. The </w:t>
      </w:r>
      <w:r>
        <w:rPr>
          <w:b/>
          <w:bCs/>
        </w:rPr>
        <w:t>environmental variability and its frequency</w:t>
      </w:r>
      <w:r>
        <w:t xml:space="preserve"> determine the balance between costs and benefits of responsive switching versus maladaptation stochastic phenotype and consequently the evolution of the system is bound to become more or less robust. In situations where environmental fluctuations are rare, stochastic switching is an advantage compared to responsive switching (Grimbergen et al. 2015).</w:t>
      </w:r>
      <w:r>
        <w:rPr>
          <w:i/>
          <w:iCs/>
        </w:rPr>
        <w:t xml:space="preserve"> </w:t>
      </w:r>
    </w:p>
    <w:p w14:paraId="78DF7616" w14:textId="77777777" w:rsidR="007902ED" w:rsidRPr="00312EBE" w:rsidRDefault="0068425C">
      <w:pPr>
        <w:spacing w:before="100" w:after="100" w:line="276" w:lineRule="auto"/>
        <w:jc w:val="both"/>
        <w:rPr>
          <w:lang w:val="en-GB"/>
        </w:rPr>
      </w:pPr>
      <w:r>
        <w:rPr>
          <w:rFonts w:ascii="Times New Roman" w:eastAsia="Times New Roman" w:hAnsi="Times New Roman"/>
          <w:sz w:val="24"/>
          <w:szCs w:val="24"/>
          <w:lang w:val="en-GB" w:eastAsia="en-GB"/>
        </w:rPr>
        <w:t xml:space="preserve">Simons (2011) introduced categories of evidence to assess whether observed </w:t>
      </w:r>
      <w:r>
        <w:rPr>
          <w:rFonts w:ascii="Times New Roman" w:eastAsia="Times New Roman" w:hAnsi="Times New Roman"/>
          <w:b/>
          <w:bCs/>
          <w:sz w:val="24"/>
          <w:szCs w:val="24"/>
          <w:lang w:val="en-GB" w:eastAsia="en-GB"/>
        </w:rPr>
        <w:t>phenotypic heterogeneity</w:t>
      </w:r>
      <w:r>
        <w:rPr>
          <w:rFonts w:ascii="Times New Roman" w:eastAsia="Times New Roman" w:hAnsi="Times New Roman"/>
          <w:sz w:val="24"/>
          <w:szCs w:val="24"/>
          <w:lang w:val="en-GB" w:eastAsia="en-GB"/>
        </w:rPr>
        <w:t xml:space="preserve"> qualifies as a bet-hedging strategy. The highest category, </w:t>
      </w:r>
      <w:r>
        <w:rPr>
          <w:rFonts w:ascii="Times New Roman" w:eastAsia="Times New Roman" w:hAnsi="Times New Roman"/>
          <w:b/>
          <w:bCs/>
          <w:sz w:val="24"/>
          <w:szCs w:val="24"/>
          <w:lang w:val="en-GB" w:eastAsia="en-GB"/>
        </w:rPr>
        <w:t>category VI</w:t>
      </w:r>
      <w:r>
        <w:rPr>
          <w:rFonts w:ascii="Times New Roman" w:eastAsia="Times New Roman" w:hAnsi="Times New Roman"/>
          <w:sz w:val="24"/>
          <w:szCs w:val="24"/>
          <w:lang w:val="en-GB" w:eastAsia="en-GB"/>
        </w:rPr>
        <w:t xml:space="preserve">, requires studies to demonstrate two features: a) the bet-hedging trait increases </w:t>
      </w:r>
      <w:r>
        <w:rPr>
          <w:rFonts w:ascii="Times New Roman" w:eastAsia="Times New Roman" w:hAnsi="Times New Roman"/>
          <w:b/>
          <w:bCs/>
          <w:sz w:val="24"/>
          <w:szCs w:val="24"/>
          <w:lang w:val="en-GB" w:eastAsia="en-GB"/>
        </w:rPr>
        <w:t>fitness</w:t>
      </w:r>
      <w:r>
        <w:rPr>
          <w:rFonts w:ascii="Times New Roman" w:eastAsia="Times New Roman" w:hAnsi="Times New Roman"/>
          <w:sz w:val="24"/>
          <w:szCs w:val="24"/>
          <w:lang w:val="en-GB" w:eastAsia="en-GB"/>
        </w:rPr>
        <w:t xml:space="preserve"> compared to a non-bet-hedging alternative in a fluctuating environment and b) the phenotype </w:t>
      </w:r>
      <w:r>
        <w:rPr>
          <w:rFonts w:ascii="Times New Roman" w:eastAsia="Times New Roman" w:hAnsi="Times New Roman"/>
          <w:b/>
          <w:bCs/>
          <w:sz w:val="24"/>
          <w:szCs w:val="24"/>
          <w:lang w:val="en-GB" w:eastAsia="en-GB"/>
        </w:rPr>
        <w:t>switching</w:t>
      </w:r>
      <w:r>
        <w:rPr>
          <w:rFonts w:ascii="Times New Roman" w:eastAsia="Times New Roman" w:hAnsi="Times New Roman"/>
          <w:sz w:val="24"/>
          <w:szCs w:val="24"/>
          <w:lang w:val="en-GB" w:eastAsia="en-GB"/>
        </w:rPr>
        <w:t xml:space="preserve"> rate (heterogeneity level) should </w:t>
      </w:r>
      <w:r>
        <w:rPr>
          <w:rFonts w:ascii="Times New Roman" w:eastAsia="Times New Roman" w:hAnsi="Times New Roman"/>
          <w:b/>
          <w:bCs/>
          <w:sz w:val="24"/>
          <w:szCs w:val="24"/>
          <w:lang w:val="en-GB" w:eastAsia="en-GB"/>
        </w:rPr>
        <w:t>correlate</w:t>
      </w:r>
      <w:r>
        <w:rPr>
          <w:rFonts w:ascii="Times New Roman" w:eastAsia="Times New Roman" w:hAnsi="Times New Roman"/>
          <w:sz w:val="24"/>
          <w:szCs w:val="24"/>
          <w:lang w:val="en-GB" w:eastAsia="en-GB"/>
        </w:rPr>
        <w:t xml:space="preserve"> with the frequency of </w:t>
      </w:r>
      <w:r>
        <w:rPr>
          <w:rFonts w:ascii="Times New Roman" w:eastAsia="Times New Roman" w:hAnsi="Times New Roman"/>
          <w:b/>
          <w:bCs/>
          <w:sz w:val="24"/>
          <w:szCs w:val="24"/>
          <w:lang w:val="en-GB" w:eastAsia="en-GB"/>
        </w:rPr>
        <w:t>environmental</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fluctuating</w:t>
      </w:r>
      <w:r>
        <w:rPr>
          <w:rFonts w:ascii="Times New Roman" w:eastAsia="Times New Roman" w:hAnsi="Times New Roman"/>
          <w:sz w:val="24"/>
          <w:szCs w:val="24"/>
          <w:lang w:val="en-GB" w:eastAsia="en-GB"/>
        </w:rPr>
        <w:t xml:space="preserve"> selection,</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which shows to be an adaptative trait</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Currently, no study on microbial phenotypic heterogeneity has provided category VI evidence, indicating that true bet-hedging by microorganisms has not been convincingly observed yet (Simons 2011).</w:t>
      </w:r>
    </w:p>
    <w:p w14:paraId="2FC214FE" w14:textId="77777777" w:rsidR="007902ED" w:rsidRDefault="0068425C">
      <w:pPr>
        <w:pStyle w:val="NormalWeb"/>
        <w:spacing w:line="276" w:lineRule="auto"/>
        <w:jc w:val="both"/>
      </w:pPr>
      <w:r>
        <w:rPr>
          <w:i/>
          <w:iCs/>
        </w:rPr>
        <w:t>Bacillus subtilis</w:t>
      </w:r>
      <w:r>
        <w:t xml:space="preserve"> </w:t>
      </w:r>
      <w:r>
        <w:rPr>
          <w:b/>
          <w:bCs/>
        </w:rPr>
        <w:t>sporulation</w:t>
      </w:r>
      <w:r>
        <w:t xml:space="preserve"> is a survival response to starvation, where highly resistant endospores are formed at the cost of reduced reproductive offspring. This phenotype switching is driven by a </w:t>
      </w:r>
      <w:r>
        <w:rPr>
          <w:b/>
          <w:bCs/>
        </w:rPr>
        <w:t>bistable regulatory network</w:t>
      </w:r>
      <w:r>
        <w:t xml:space="preserve"> that incorporates environmental information and stochastic switching through regulatory noise. Stochastic initiation of sporulation ensures survival in case responsive sporulation is too slow or the environment is abruptly harmful. This complexity highlights the challenge of studying bet-hedging in microbial systems, where both </w:t>
      </w:r>
      <w:r>
        <w:rPr>
          <w:b/>
          <w:bCs/>
        </w:rPr>
        <w:t>responsive and stochastic switching can coexist</w:t>
      </w:r>
      <w:r>
        <w:t xml:space="preserve"> to form spores due to a not-so-robust sensory system. When environments provide partially reliable signals about future events, it is predicted that a stable evolutionary strategy would involve a combination of deterministic and stochastic switching strategies (Grimbergen et al. 2015).</w:t>
      </w:r>
    </w:p>
    <w:p w14:paraId="43AC166F" w14:textId="77777777" w:rsidR="007902ED" w:rsidRPr="00312EBE" w:rsidRDefault="0068425C">
      <w:pPr>
        <w:spacing w:before="100" w:after="100" w:line="276" w:lineRule="auto"/>
        <w:jc w:val="both"/>
        <w:rPr>
          <w:lang w:val="en-GB"/>
        </w:rPr>
      </w:pPr>
      <w:r>
        <w:rPr>
          <w:rFonts w:ascii="Times New Roman" w:eastAsia="Times New Roman" w:hAnsi="Times New Roman"/>
          <w:sz w:val="24"/>
          <w:szCs w:val="24"/>
          <w:lang w:val="en-GB" w:eastAsia="en-GB"/>
        </w:rPr>
        <w:t xml:space="preserve">Bacteria can survive antibiotic treatment through two main mechanisms: acquiring immunity via mutations or gene acquisition, and entering a dormant state called </w:t>
      </w:r>
      <w:r>
        <w:rPr>
          <w:rFonts w:ascii="Times New Roman" w:eastAsia="Times New Roman" w:hAnsi="Times New Roman"/>
          <w:b/>
          <w:bCs/>
          <w:sz w:val="24"/>
          <w:szCs w:val="24"/>
          <w:lang w:val="en-GB" w:eastAsia="en-GB"/>
        </w:rPr>
        <w:t>persistence</w:t>
      </w:r>
      <w:r>
        <w:rPr>
          <w:rFonts w:ascii="Times New Roman" w:eastAsia="Times New Roman" w:hAnsi="Times New Roman"/>
          <w:sz w:val="24"/>
          <w:szCs w:val="24"/>
          <w:lang w:val="en-GB" w:eastAsia="en-GB"/>
        </w:rPr>
        <w:t xml:space="preserve">. During persistence, cells become metabolically inactive, reducing their vulnerability to antibiotics. These dormant or persister cells can later resume growth, generating antibiotic-sensitive offspring. Strains/individuals with lag-times exceeding the duration of antibiotic exposure were selected for. Importantly, the extended lag-time trait is heritable and encoded in the DNA, conferring tolerance to various antibiotics </w:t>
      </w:r>
      <w:r>
        <w:rPr>
          <w:rFonts w:ascii="Times New Roman" w:hAnsi="Times New Roman"/>
          <w:sz w:val="24"/>
          <w:szCs w:val="24"/>
          <w:lang w:val="en-GB"/>
        </w:rPr>
        <w:t xml:space="preserve">(Grimbergen et al. 2015).  Persisters, may be formed through both stochastic and deterministic processes. In clonal </w:t>
      </w:r>
      <w:r>
        <w:rPr>
          <w:rFonts w:ascii="Times New Roman" w:hAnsi="Times New Roman"/>
          <w:i/>
          <w:iCs/>
          <w:sz w:val="24"/>
          <w:szCs w:val="24"/>
          <w:lang w:val="en-GB"/>
        </w:rPr>
        <w:t>E. coli</w:t>
      </w:r>
      <w:r>
        <w:rPr>
          <w:rFonts w:ascii="Times New Roman" w:hAnsi="Times New Roman"/>
          <w:sz w:val="24"/>
          <w:szCs w:val="24"/>
          <w:lang w:val="en-GB"/>
        </w:rPr>
        <w:t xml:space="preserve"> cultures during mid-log phase, only a tiny portion exhibit persister traits, indicating randomness. However, as the growth phase shifts towards stationary, there is </w:t>
      </w:r>
      <w:r>
        <w:rPr>
          <w:rFonts w:ascii="Times New Roman" w:hAnsi="Times New Roman"/>
          <w:sz w:val="24"/>
          <w:szCs w:val="24"/>
          <w:lang w:val="en-GB"/>
        </w:rPr>
        <w:lastRenderedPageBreak/>
        <w:t>a significant rise in persister levels across different species, indicating a deterministic influence (Lewis 2010).</w:t>
      </w:r>
    </w:p>
    <w:p w14:paraId="3BE58913" w14:textId="239761CF" w:rsidR="007902ED" w:rsidRDefault="0068425C">
      <w:pPr>
        <w:pStyle w:val="NormalWeb"/>
        <w:spacing w:line="276" w:lineRule="auto"/>
        <w:jc w:val="both"/>
      </w:pPr>
      <w:r>
        <w:t>Bet-hedging may be an important strategy in carbon metabolism</w:t>
      </w:r>
      <w:r>
        <w:rPr>
          <w:noProof/>
        </w:rPr>
        <mc:AlternateContent>
          <mc:Choice Requires="wpg">
            <w:drawing>
              <wp:anchor distT="0" distB="0" distL="114300" distR="114300" simplePos="0" relativeHeight="251544576" behindDoc="0" locked="0" layoutInCell="1" allowOverlap="1" wp14:anchorId="01E3B2BA" wp14:editId="3F8BB29E">
                <wp:simplePos x="0" y="0"/>
                <wp:positionH relativeFrom="margin">
                  <wp:align>right</wp:align>
                </wp:positionH>
                <wp:positionV relativeFrom="paragraph">
                  <wp:posOffset>116201</wp:posOffset>
                </wp:positionV>
                <wp:extent cx="3536954" cy="2628898"/>
                <wp:effectExtent l="0" t="0" r="6350" b="0"/>
                <wp:wrapSquare wrapText="bothSides"/>
                <wp:docPr id="1549175223" name="Group 6"/>
                <wp:cNvGraphicFramePr/>
                <a:graphic xmlns:a="http://schemas.openxmlformats.org/drawingml/2006/main">
                  <a:graphicData uri="http://schemas.microsoft.com/office/word/2010/wordprocessingGroup">
                    <wpg:wgp>
                      <wpg:cNvGrpSpPr/>
                      <wpg:grpSpPr>
                        <a:xfrm>
                          <a:off x="0" y="0"/>
                          <a:ext cx="3536954" cy="2628898"/>
                          <a:chOff x="0" y="0"/>
                          <a:chExt cx="3536954" cy="2628898"/>
                        </a:xfrm>
                      </wpg:grpSpPr>
                      <pic:pic xmlns:pic="http://schemas.openxmlformats.org/drawingml/2006/picture">
                        <pic:nvPicPr>
                          <pic:cNvPr id="1798369918" name="Picture 5" descr="Details are in the caption following the image"/>
                          <pic:cNvPicPr>
                            <a:picLocks noChangeAspect="1"/>
                          </pic:cNvPicPr>
                        </pic:nvPicPr>
                        <pic:blipFill>
                          <a:blip r:embed="rId22"/>
                          <a:srcRect/>
                          <a:stretch>
                            <a:fillRect/>
                          </a:stretch>
                        </pic:blipFill>
                        <pic:spPr>
                          <a:xfrm>
                            <a:off x="0" y="0"/>
                            <a:ext cx="3536954" cy="2151382"/>
                          </a:xfrm>
                          <a:prstGeom prst="rect">
                            <a:avLst/>
                          </a:prstGeom>
                          <a:noFill/>
                          <a:ln>
                            <a:noFill/>
                            <a:prstDash/>
                          </a:ln>
                        </pic:spPr>
                      </pic:pic>
                      <wps:wsp>
                        <wps:cNvPr id="395650939" name="Text Box 1"/>
                        <wps:cNvSpPr txBox="1"/>
                        <wps:spPr>
                          <a:xfrm>
                            <a:off x="0" y="2209798"/>
                            <a:ext cx="3536950" cy="419100"/>
                          </a:xfrm>
                          <a:prstGeom prst="rect">
                            <a:avLst/>
                          </a:prstGeom>
                        </wps:spPr>
                        <wps:txbx>
                          <w:txbxContent>
                            <w:p w14:paraId="6D6F2F5D" w14:textId="4EC7BBB8" w:rsidR="0068425C" w:rsidRDefault="0068425C" w:rsidP="00C2569E">
                              <w:pPr>
                                <w:pStyle w:val="Descripcin"/>
                                <w:spacing w:before="240"/>
                              </w:pPr>
                              <w:r>
                                <w:t>Figure 6. (Kotte et al. 2014)</w:t>
                              </w:r>
                            </w:p>
                          </w:txbxContent>
                        </wps:txbx>
                        <wps:bodyPr vert="horz" wrap="square" lIns="0" tIns="0" rIns="0" bIns="0" anchor="t" anchorCtr="0" compatLnSpc="1">
                          <a:spAutoFit/>
                        </wps:bodyPr>
                      </wps:wsp>
                    </wpg:wgp>
                  </a:graphicData>
                </a:graphic>
              </wp:anchor>
            </w:drawing>
          </mc:Choice>
          <mc:Fallback>
            <w:pict>
              <v:group w14:anchorId="01E3B2BA" id="_x0000_s1042" style="position:absolute;left:0;text-align:left;margin-left:227.3pt;margin-top:9.15pt;width:278.5pt;height:207pt;z-index:251544576;mso-position-horizontal:right;mso-position-horizontal-relative:margin" coordsize="35369,26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">
                <v:shape id="Picture 5" o:spid="_x0000_s1043" type="#_x0000_t75" alt="Details are in the caption following the image" style="position:absolute;width:3536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">
                  <v:imagedata r:id="rId23" o:title="Details are in the caption following the image"/>
                </v:shape>
                <v:shape id="_x0000_s1044" type="#_x0000_t202" style="position:absolute;top:22097;width:353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" filled="f" stroked="f">
                  <v:textbox style="mso-fit-shape-to-text:t" inset="0,0,0,0">
                    <w:txbxContent>
                      <w:p w14:paraId="6D6F2F5D" w14:textId="4EC7BBB8" w:rsidR="0068425C" w:rsidRDefault="0068425C" w:rsidP="00C2569E">
                        <w:pPr>
                          <w:pStyle w:val="Descripcin"/>
                          <w:spacing w:before="240"/>
                        </w:pPr>
                        <w:r>
                          <w:t>Figure 6. (Kotte et al. 2014)</w:t>
                        </w:r>
                      </w:p>
                    </w:txbxContent>
                  </v:textbox>
                </v:shape>
                <w10:wrap type="square" anchorx="margin"/>
              </v:group>
            </w:pict>
          </mc:Fallback>
        </mc:AlternateContent>
      </w:r>
      <w:r>
        <w:t xml:space="preserve">. When bacteria are introduced to a new environment, there is an initial lag phase before they adapt and start growing on the new carbon source. Traditionally, this lag phase was thought to be due to individual cells undergoing biochemical adaptations uniformly (Figure </w:t>
      </w:r>
      <w:r w:rsidR="004F6166">
        <w:t>6</w:t>
      </w:r>
      <w:ins w:id="52" w:author="david san leon" w:date="2023-07-05T10:56:00Z">
        <w:r w:rsidR="00B22214">
          <w:t>A</w:t>
        </w:r>
      </w:ins>
      <w:del w:id="53" w:author="david san leon" w:date="2023-07-05T10:56:00Z">
        <w:r w:rsidDel="00B22214">
          <w:delText>a</w:delText>
        </w:r>
      </w:del>
      <w:r>
        <w:t>,</w:t>
      </w:r>
      <w:del w:id="54" w:author="david san leon" w:date="2023-07-05T10:56:00Z">
        <w:r w:rsidDel="00B22214">
          <w:delText>b</w:delText>
        </w:r>
      </w:del>
      <w:ins w:id="55" w:author="david san leon" w:date="2023-07-05T10:56:00Z">
        <w:r w:rsidR="00B22214">
          <w:t>B</w:t>
        </w:r>
      </w:ins>
      <w:r>
        <w:t xml:space="preserve">). However, an alternative hypothesis suggests that the lag phase upon shifting media on an isogenic population is caused by the emergence of two phenotypes: a minority growing and a main non-growing. This subpopulation can arise from the homogeneous isogenic population through either stochastic switching before the environmental change (Figure </w:t>
      </w:r>
      <w:r w:rsidR="004F6166">
        <w:t>6</w:t>
      </w:r>
      <w:del w:id="56" w:author="david san leon" w:date="2023-07-05T10:56:00Z">
        <w:r w:rsidDel="00B22214">
          <w:delText>c</w:delText>
        </w:r>
      </w:del>
      <w:proofErr w:type="gramStart"/>
      <w:ins w:id="57" w:author="david san leon" w:date="2023-07-05T10:56:00Z">
        <w:r w:rsidR="00B22214">
          <w:t>C</w:t>
        </w:r>
      </w:ins>
      <w:r>
        <w:t>,</w:t>
      </w:r>
      <w:ins w:id="58" w:author="david san leon" w:date="2023-07-05T10:56:00Z">
        <w:r w:rsidR="00B22214">
          <w:t>D</w:t>
        </w:r>
      </w:ins>
      <w:proofErr w:type="gramEnd"/>
      <w:del w:id="59" w:author="david san leon" w:date="2023-07-05T10:56:00Z">
        <w:r w:rsidDel="00B22214">
          <w:delText>d</w:delText>
        </w:r>
      </w:del>
      <w:r>
        <w:t xml:space="preserve">) or responsive diversification as consequence of the new conditions (Figure </w:t>
      </w:r>
      <w:r w:rsidR="004F6166">
        <w:t>6</w:t>
      </w:r>
      <w:r>
        <w:t xml:space="preserve">c,e). It was demonstrated thought 13C-labeled acetate that after glucose-gluconeogenic substrate (acetate) shifts in E. coli responsive diversification occurs. Non-growing cells enter a dormant state but remain viable after the carbon source shift. Spontaneous suppressor mutations were discarded as the cause of diversification, as repeating the experiment with cells from the growing subpopulation still resulted in two distinct phenotypes </w:t>
      </w:r>
      <w:r>
        <w:rPr>
          <w:rFonts w:cs="Calibri"/>
        </w:rPr>
        <w:t>amounting an identical growing population ratio</w:t>
      </w:r>
      <w:r>
        <w:t xml:space="preserve"> (Kotte et al., 2014).</w:t>
      </w:r>
    </w:p>
    <w:p w14:paraId="6FC87531" w14:textId="77777777" w:rsidR="007902ED" w:rsidRPr="00312EBE" w:rsidRDefault="0068425C">
      <w:pPr>
        <w:spacing w:before="100" w:after="100" w:line="276" w:lineRule="auto"/>
        <w:jc w:val="both"/>
        <w:rPr>
          <w:lang w:val="en-GB"/>
        </w:rPr>
      </w:pPr>
      <w:r>
        <w:rPr>
          <w:rFonts w:ascii="Times New Roman" w:eastAsia="Times New Roman" w:hAnsi="Times New Roman"/>
          <w:sz w:val="24"/>
          <w:szCs w:val="24"/>
          <w:lang w:val="en-GB" w:eastAsia="en-GB"/>
        </w:rPr>
        <w:t>In the same study, they observed that the presence of acetate before the shift did not prepare the cells for later acetate consumption. However, the concentration of extracellular acetate after the shift had a significant positive impact on both the growth rate and the fraction of adapting cells, α, and suggested a connection between extracellular acetate levels, substrate uptake rate, and central metabolism. To verify this, they did glucose-fumarate shift, which—opposed to acetate—is actively transported. By increasing the expression of the fumarate transporter, they were able to rise α (Kotte et al. 2014).</w:t>
      </w:r>
    </w:p>
    <w:p w14:paraId="7844CA17" w14:textId="77777777" w:rsidR="007902ED" w:rsidRPr="00312EBE" w:rsidRDefault="0068425C">
      <w:pPr>
        <w:spacing w:before="100" w:after="100" w:line="276" w:lineRule="auto"/>
        <w:jc w:val="both"/>
        <w:rPr>
          <w:lang w:val="en-GB"/>
        </w:rPr>
      </w:pPr>
      <w:commentRangeStart w:id="60"/>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546624" behindDoc="0" locked="0" layoutInCell="1" allowOverlap="1" wp14:anchorId="62B7C811" wp14:editId="6D503C53">
                <wp:simplePos x="0" y="0"/>
                <wp:positionH relativeFrom="margin">
                  <wp:posOffset>2910836</wp:posOffset>
                </wp:positionH>
                <wp:positionV relativeFrom="paragraph">
                  <wp:posOffset>144776</wp:posOffset>
                </wp:positionV>
                <wp:extent cx="2425702" cy="2393948"/>
                <wp:effectExtent l="0" t="0" r="0" b="0"/>
                <wp:wrapSquare wrapText="bothSides"/>
                <wp:docPr id="2090362638" name="Group 8"/>
                <wp:cNvGraphicFramePr/>
                <a:graphic xmlns:a="http://schemas.openxmlformats.org/drawingml/2006/main">
                  <a:graphicData uri="http://schemas.microsoft.com/office/word/2010/wordprocessingGroup">
                    <wpg:wgp>
                      <wpg:cNvGrpSpPr/>
                      <wpg:grpSpPr>
                        <a:xfrm>
                          <a:off x="0" y="0"/>
                          <a:ext cx="2425702" cy="2393948"/>
                          <a:chOff x="0" y="0"/>
                          <a:chExt cx="2425702" cy="2393948"/>
                        </a:xfrm>
                      </wpg:grpSpPr>
                      <pic:pic xmlns:pic="http://schemas.openxmlformats.org/drawingml/2006/picture">
                        <pic:nvPicPr>
                          <pic:cNvPr id="916023717" name="Picture 7"/>
                          <pic:cNvPicPr>
                            <a:picLocks noChangeAspect="1"/>
                          </pic:cNvPicPr>
                        </pic:nvPicPr>
                        <pic:blipFill>
                          <a:blip r:embed="rId24"/>
                          <a:srcRect/>
                          <a:stretch>
                            <a:fillRect/>
                          </a:stretch>
                        </pic:blipFill>
                        <pic:spPr>
                          <a:xfrm>
                            <a:off x="0" y="0"/>
                            <a:ext cx="2425702" cy="1915796"/>
                          </a:xfrm>
                          <a:prstGeom prst="rect">
                            <a:avLst/>
                          </a:prstGeom>
                          <a:noFill/>
                          <a:ln>
                            <a:noFill/>
                            <a:prstDash/>
                          </a:ln>
                        </pic:spPr>
                      </pic:pic>
                      <wps:wsp>
                        <wps:cNvPr id="587127132" name="Text Box 1"/>
                        <wps:cNvSpPr txBox="1"/>
                        <wps:spPr>
                          <a:xfrm>
                            <a:off x="0" y="1974848"/>
                            <a:ext cx="2425700" cy="419100"/>
                          </a:xfrm>
                          <a:prstGeom prst="rect">
                            <a:avLst/>
                          </a:prstGeom>
                        </wps:spPr>
                        <wps:txbx>
                          <w:txbxContent>
                            <w:p w14:paraId="01754F49" w14:textId="6A075598" w:rsidR="0068425C" w:rsidRDefault="0068425C" w:rsidP="00C2569E">
                              <w:pPr>
                                <w:pStyle w:val="Descripcin"/>
                                <w:spacing w:before="240"/>
                              </w:pPr>
                              <w:r>
                                <w:t>Figure 7. (Solopova et al. 2014)</w:t>
                              </w:r>
                            </w:p>
                          </w:txbxContent>
                        </wps:txbx>
                        <wps:bodyPr vert="horz" wrap="square" lIns="0" tIns="0" rIns="0" bIns="0" anchor="t" anchorCtr="0" compatLnSpc="1">
                          <a:spAutoFit/>
                        </wps:bodyPr>
                      </wps:wsp>
                    </wpg:wgp>
                  </a:graphicData>
                </a:graphic>
              </wp:anchor>
            </w:drawing>
          </mc:Choice>
          <mc:Fallback>
            <w:pict>
              <v:group w14:anchorId="62B7C811" id="Group 8" o:spid="_x0000_s1045" style="position:absolute;left:0;text-align:left;margin-left:229.2pt;margin-top:11.4pt;width:191pt;height:188.5pt;z-index:251546624;mso-position-horizontal-relative:margin" coordsize="24257,239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">
                <v:shape id="Picture 7" o:spid="_x0000_s1046" type="#_x0000_t75" style="position:absolute;width:24257;height:19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">
                  <v:imagedata r:id="rId25" o:title=""/>
                </v:shape>
                <v:shape id="_x0000_s1047" type="#_x0000_t202" style="position:absolute;top:19748;width:2425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" filled="f" stroked="f">
                  <v:textbox style="mso-fit-shape-to-text:t" inset="0,0,0,0">
                    <w:txbxContent>
                      <w:p w14:paraId="01754F49" w14:textId="6A075598" w:rsidR="0068425C" w:rsidRDefault="0068425C" w:rsidP="00C2569E">
                        <w:pPr>
                          <w:pStyle w:val="Descripcin"/>
                          <w:spacing w:before="240"/>
                        </w:pPr>
                        <w:r>
                          <w:t>Figure 7. (Solopova et al. 2014)</w:t>
                        </w:r>
                      </w:p>
                    </w:txbxContent>
                  </v:textbox>
                </v:shape>
                <w10:wrap type="square" anchorx="margin"/>
              </v:group>
            </w:pict>
          </mc:Fallback>
        </mc:AlternateContent>
      </w:r>
      <w:commentRangeEnd w:id="60"/>
      <w:r w:rsidR="00B22214">
        <w:rPr>
          <w:rStyle w:val="Refdecomentario"/>
        </w:rPr>
        <w:commentReference w:id="60"/>
      </w:r>
      <w:r>
        <w:rPr>
          <w:rFonts w:ascii="Times New Roman" w:eastAsia="Times New Roman" w:hAnsi="Times New Roman"/>
          <w:sz w:val="24"/>
          <w:szCs w:val="24"/>
          <w:lang w:val="en-GB" w:eastAsia="en-GB"/>
        </w:rPr>
        <w:t xml:space="preserve">Carbon catabolite repression (CCR) is responsible for suppressing metabolic pathways related to non-preferred carbon sources. During metabolic shifts, there are instances where certain cells fail to respond promptly, leading to responsive diversification. In the case of glucose-cellobiose diauxie in </w:t>
      </w:r>
      <w:r>
        <w:rPr>
          <w:rFonts w:ascii="Times New Roman" w:eastAsia="Times New Roman" w:hAnsi="Times New Roman"/>
          <w:i/>
          <w:iCs/>
          <w:sz w:val="24"/>
          <w:szCs w:val="24"/>
          <w:lang w:val="en-GB" w:eastAsia="en-GB"/>
        </w:rPr>
        <w:t>Lactococcus lactis</w:t>
      </w:r>
      <w:r>
        <w:rPr>
          <w:rFonts w:ascii="Times New Roman" w:eastAsia="Times New Roman" w:hAnsi="Times New Roman"/>
          <w:sz w:val="24"/>
          <w:szCs w:val="24"/>
          <w:lang w:val="en-GB" w:eastAsia="en-GB"/>
        </w:rPr>
        <w:t>, two distinct populations arise: one capable of metabolizing cellobiose (Cel+) and one unable to do so (Cel-). It is speculated that the non-growing Cel- subpopulation was in allow energetic state during the shift and induced the stringent response in order to be maintained to facilitate future utilization of alternative carbon sources, as it was seen with a latter shift to galactose. Recent research suggests that the level of heterogeneity in catabolite repression can undergo evolutionary changes, resulting in the emergence of "generalist" or "specialist" cells. These findings underscore the adaptability and evolvability of response infidelity in microbial systems</w:t>
      </w:r>
      <w:r>
        <w:rPr>
          <w:rFonts w:ascii="Times New Roman" w:hAnsi="Times New Roman"/>
          <w:sz w:val="24"/>
          <w:szCs w:val="24"/>
          <w:lang w:val="en-GB"/>
        </w:rPr>
        <w:t xml:space="preserve"> (Solopova et al. 2014)</w:t>
      </w:r>
      <w:r>
        <w:rPr>
          <w:sz w:val="20"/>
          <w:szCs w:val="20"/>
          <w:lang w:val="en-GB"/>
        </w:rPr>
        <w:t>.</w:t>
      </w:r>
    </w:p>
    <w:p w14:paraId="0209C6C6" w14:textId="77777777" w:rsidR="007902ED" w:rsidRPr="00312EBE" w:rsidRDefault="0068425C">
      <w:pPr>
        <w:spacing w:before="100" w:after="100" w:line="276" w:lineRule="auto"/>
        <w:jc w:val="both"/>
        <w:rPr>
          <w:lang w:val="en-GB"/>
        </w:rPr>
      </w:pPr>
      <w:r>
        <w:rPr>
          <w:rFonts w:ascii="Times New Roman" w:hAnsi="Times New Roman"/>
          <w:sz w:val="24"/>
          <w:szCs w:val="24"/>
          <w:lang w:val="en-GB"/>
        </w:rPr>
        <w:t xml:space="preserve">Researchers found that cells precultured with cellobiose exhibited a shorter lag phase during the transition from glucose to cellobiose medium compared to cells precultured with glucose. This suggests the involvement of an epigenetic mechanism in the metabolic switching process. </w:t>
      </w:r>
      <w:r>
        <w:rPr>
          <w:rFonts w:ascii="Times New Roman" w:hAnsi="Times New Roman"/>
          <w:color w:val="4472C4"/>
          <w:sz w:val="24"/>
          <w:szCs w:val="24"/>
          <w:lang w:val="en-GB"/>
        </w:rPr>
        <w:t xml:space="preserve">Furthermore, epigenetic memory has been observed in the expression of the lac operon in Escherichia coli, where the memory effect lasted for two cell generations </w:t>
      </w:r>
      <w:r>
        <w:rPr>
          <w:rFonts w:ascii="Times New Roman" w:hAnsi="Times New Roman"/>
          <w:sz w:val="24"/>
          <w:szCs w:val="24"/>
          <w:lang w:val="en-GB"/>
        </w:rPr>
        <w:t xml:space="preserve">(Solopova et al., 2014) </w:t>
      </w:r>
      <w:r>
        <w:rPr>
          <w:rFonts w:ascii="Times New Roman" w:hAnsi="Times New Roman"/>
          <w:color w:val="4472C4"/>
          <w:sz w:val="24"/>
          <w:szCs w:val="24"/>
          <w:lang w:val="en-GB"/>
        </w:rPr>
        <w:t>(Robert et al. 2010) continue reading this paper.</w:t>
      </w:r>
    </w:p>
    <w:p w14:paraId="4C1B5B7E" w14:textId="77777777" w:rsidR="007902ED" w:rsidRDefault="0068425C">
      <w:pPr>
        <w:pStyle w:val="Prrafodelista"/>
        <w:numPr>
          <w:ilvl w:val="0"/>
          <w:numId w:val="2"/>
        </w:numPr>
        <w:spacing w:before="240"/>
      </w:pPr>
      <w:bookmarkStart w:id="61" w:name="_Toc137139860"/>
      <w:bookmarkStart w:id="62" w:name="_Toc137469043"/>
      <w:bookmarkStart w:id="63" w:name="_Toc138178715"/>
      <w:bookmarkStart w:id="64" w:name="_Toc138781779"/>
      <w:r>
        <w:rPr>
          <w:rFonts w:cs="Calibri"/>
          <w:b/>
          <w:bCs/>
          <w:color w:val="4472C4"/>
          <w:sz w:val="20"/>
          <w:szCs w:val="20"/>
          <w:u w:val="single"/>
          <w:lang w:val="en-GB"/>
        </w:rPr>
        <w:t>Epigenetic regulation networks</w:t>
      </w:r>
      <w:bookmarkEnd w:id="61"/>
      <w:bookmarkEnd w:id="62"/>
      <w:bookmarkEnd w:id="63"/>
      <w:bookmarkEnd w:id="64"/>
    </w:p>
    <w:p w14:paraId="5091C824" w14:textId="77777777" w:rsidR="007902ED" w:rsidRDefault="0068425C">
      <w:pPr>
        <w:autoSpaceDE w:val="0"/>
        <w:spacing w:after="0" w:line="276" w:lineRule="auto"/>
        <w:jc w:val="both"/>
        <w:rPr>
          <w:rFonts w:cs="Calibri"/>
          <w:color w:val="4472C4"/>
          <w:sz w:val="20"/>
          <w:szCs w:val="20"/>
          <w:lang w:val="en-GB"/>
        </w:rPr>
      </w:pPr>
      <w:r>
        <w:rPr>
          <w:rFonts w:cs="Calibri"/>
          <w:color w:val="4472C4"/>
          <w:sz w:val="20"/>
          <w:szCs w:val="20"/>
          <w:lang w:val="en-GB"/>
        </w:rPr>
        <w:t>coupling of transcriptome analysis with extensive methylome analysis. It may lead to the identification of putative epigenetic regulation networks combined methylome/transcriptome strategy</w:t>
      </w:r>
    </w:p>
    <w:p w14:paraId="03B7F5FB" w14:textId="77777777" w:rsidR="007902ED" w:rsidRPr="00312EBE" w:rsidRDefault="0068425C">
      <w:pPr>
        <w:autoSpaceDE w:val="0"/>
        <w:spacing w:after="0" w:line="276" w:lineRule="auto"/>
        <w:jc w:val="both"/>
        <w:rPr>
          <w:lang w:val="en-GB"/>
        </w:rPr>
      </w:pPr>
      <w:r>
        <w:rPr>
          <w:rFonts w:cs="Calibri"/>
          <w:color w:val="4472C4"/>
          <w:sz w:val="20"/>
          <w:szCs w:val="20"/>
          <w:lang w:val="en-GB"/>
        </w:rPr>
        <w:t>has been rarely employed. When two subpopulations are present, each one displaying a particular DNA-methylation pattern and a particular transcription pattern. Classical tools (e.g., WGBS, SMRT sequencing and RNA-seq analysis) allow the detection of the bulk. To distinguish the two subpopulations, single cell tools</w:t>
      </w:r>
      <w:r>
        <w:rPr>
          <w:color w:val="4472C4"/>
          <w:lang w:val="en-GB"/>
        </w:rPr>
        <w:t xml:space="preserve"> </w:t>
      </w:r>
      <w:r>
        <w:rPr>
          <w:rFonts w:cs="Calibri"/>
          <w:color w:val="4472C4"/>
          <w:sz w:val="20"/>
          <w:szCs w:val="20"/>
          <w:lang w:val="en-GB"/>
        </w:rPr>
        <w:t>need to be applied (e.g., SMALR for DNA methylation and Record-seq or PETRI-seq for transcription). this combined methylome/transcriptome strategy has been rarely employed (Payelleville and Brillard 2021).</w:t>
      </w:r>
    </w:p>
    <w:p w14:paraId="43645D0C" w14:textId="77777777" w:rsidR="007902ED" w:rsidRDefault="007902ED">
      <w:pPr>
        <w:rPr>
          <w:rFonts w:cs="Calibri"/>
          <w:i/>
          <w:iCs/>
          <w:sz w:val="20"/>
          <w:szCs w:val="20"/>
          <w:lang w:val="en-GB"/>
        </w:rPr>
      </w:pPr>
    </w:p>
    <w:p w14:paraId="7C527E68" w14:textId="77777777" w:rsidR="007902ED" w:rsidRDefault="0068425C">
      <w:pPr>
        <w:pStyle w:val="Ttulo2"/>
        <w:numPr>
          <w:ilvl w:val="0"/>
          <w:numId w:val="2"/>
        </w:numPr>
        <w:rPr>
          <w:rFonts w:ascii="Times New Roman" w:hAnsi="Times New Roman"/>
          <w:b/>
          <w:bCs/>
          <w:color w:val="auto"/>
          <w:sz w:val="24"/>
          <w:szCs w:val="24"/>
          <w:u w:val="single"/>
          <w:lang w:val="en-GB"/>
        </w:rPr>
      </w:pPr>
      <w:bookmarkStart w:id="65" w:name="_Toc137139861"/>
      <w:bookmarkStart w:id="66" w:name="_Toc137206683"/>
      <w:bookmarkStart w:id="67" w:name="_Toc137469044"/>
      <w:bookmarkStart w:id="68" w:name="_Toc137732277"/>
      <w:bookmarkStart w:id="69" w:name="_Toc138094374"/>
      <w:bookmarkStart w:id="70" w:name="_Toc138178716"/>
      <w:bookmarkStart w:id="71" w:name="_Toc138781780"/>
      <w:r>
        <w:rPr>
          <w:rFonts w:ascii="Times New Roman" w:hAnsi="Times New Roman"/>
          <w:b/>
          <w:bCs/>
          <w:color w:val="auto"/>
          <w:sz w:val="24"/>
          <w:szCs w:val="24"/>
          <w:u w:val="single"/>
          <w:lang w:val="en-GB"/>
        </w:rPr>
        <w:t>Genome scale metabolic modelling</w:t>
      </w:r>
      <w:bookmarkEnd w:id="65"/>
      <w:bookmarkEnd w:id="66"/>
      <w:bookmarkEnd w:id="67"/>
      <w:bookmarkEnd w:id="68"/>
      <w:bookmarkEnd w:id="69"/>
      <w:bookmarkEnd w:id="70"/>
      <w:bookmarkEnd w:id="71"/>
    </w:p>
    <w:p w14:paraId="03C84EF3" w14:textId="77777777" w:rsidR="007902ED" w:rsidRPr="00312EBE" w:rsidRDefault="0068425C">
      <w:pPr>
        <w:spacing w:before="240" w:line="276" w:lineRule="auto"/>
        <w:jc w:val="both"/>
        <w:rPr>
          <w:lang w:val="en-GB"/>
        </w:rPr>
      </w:pPr>
      <w:r>
        <w:rPr>
          <w:rFonts w:ascii="Times New Roman" w:hAnsi="Times New Roman"/>
          <w:b/>
          <w:bCs/>
          <w:sz w:val="24"/>
          <w:szCs w:val="24"/>
          <w:lang w:val="en-GB"/>
        </w:rPr>
        <w:t>Metabolic engineering</w:t>
      </w:r>
      <w:r>
        <w:rPr>
          <w:rFonts w:ascii="Times New Roman" w:hAnsi="Times New Roman"/>
          <w:sz w:val="24"/>
          <w:szCs w:val="24"/>
          <w:lang w:val="en-GB"/>
        </w:rPr>
        <w:t xml:space="preserve"> involves the modification of metabolic and cellular networks with the ultimate goal of cellular components concentration variation. It considers the entire </w:t>
      </w:r>
      <w:r>
        <w:rPr>
          <w:rFonts w:ascii="Times New Roman" w:hAnsi="Times New Roman"/>
          <w:b/>
          <w:bCs/>
          <w:sz w:val="24"/>
          <w:szCs w:val="24"/>
          <w:lang w:val="en-GB"/>
        </w:rPr>
        <w:t>metabolic and regulatory network</w:t>
      </w:r>
      <w:r>
        <w:rPr>
          <w:rFonts w:ascii="Times New Roman" w:hAnsi="Times New Roman"/>
          <w:sz w:val="24"/>
          <w:szCs w:val="24"/>
          <w:lang w:val="en-GB"/>
        </w:rPr>
        <w:t xml:space="preserve"> when identifying targets as opposed to genetic engineering which focuses only on the ultimate protein/metabolite concentration. This latter approach has several limitations of describing cellular phenotypes. Instead, metabolic engineering centres on analysing </w:t>
      </w:r>
      <w:r>
        <w:rPr>
          <w:rFonts w:ascii="Times New Roman" w:hAnsi="Times New Roman"/>
          <w:b/>
          <w:bCs/>
          <w:sz w:val="24"/>
          <w:szCs w:val="24"/>
          <w:lang w:val="en-GB"/>
        </w:rPr>
        <w:t>metabolic fluxes</w:t>
      </w:r>
      <w:r>
        <w:rPr>
          <w:rFonts w:ascii="Times New Roman" w:hAnsi="Times New Roman"/>
          <w:sz w:val="24"/>
          <w:szCs w:val="24"/>
          <w:lang w:val="en-GB"/>
        </w:rPr>
        <w:t xml:space="preserve">, the rates of reactions in metabolic pathways, and overcomes some of the limitations. In order to quantify the metabolic </w:t>
      </w:r>
      <w:r>
        <w:rPr>
          <w:rFonts w:ascii="Times New Roman" w:hAnsi="Times New Roman"/>
          <w:sz w:val="24"/>
          <w:szCs w:val="24"/>
          <w:lang w:val="en-GB"/>
        </w:rPr>
        <w:lastRenderedPageBreak/>
        <w:t xml:space="preserve">fluxes </w:t>
      </w:r>
      <w:r>
        <w:rPr>
          <w:rFonts w:ascii="Times New Roman" w:hAnsi="Times New Roman"/>
          <w:b/>
          <w:bCs/>
          <w:sz w:val="24"/>
          <w:szCs w:val="24"/>
          <w:lang w:val="en-GB"/>
        </w:rPr>
        <w:t>mass-balance-based</w:t>
      </w:r>
      <w:r>
        <w:rPr>
          <w:rFonts w:ascii="Times New Roman" w:hAnsi="Times New Roman"/>
          <w:sz w:val="24"/>
          <w:szCs w:val="24"/>
          <w:lang w:val="en-GB"/>
        </w:rPr>
        <w:t xml:space="preserve"> is the most utilized kind of </w:t>
      </w:r>
      <w:r>
        <w:rPr>
          <w:rFonts w:ascii="Times New Roman" w:hAnsi="Times New Roman"/>
          <w:b/>
          <w:bCs/>
          <w:sz w:val="24"/>
          <w:szCs w:val="24"/>
          <w:lang w:val="en-GB"/>
        </w:rPr>
        <w:t>modelling</w:t>
      </w:r>
      <w:r>
        <w:rPr>
          <w:rFonts w:ascii="Times New Roman" w:hAnsi="Times New Roman"/>
          <w:sz w:val="24"/>
          <w:szCs w:val="24"/>
          <w:lang w:val="en-GB"/>
        </w:rPr>
        <w:t xml:space="preserve">. It is based on </w:t>
      </w:r>
      <w:r>
        <w:rPr>
          <w:rFonts w:ascii="Times New Roman" w:hAnsi="Times New Roman"/>
          <w:b/>
          <w:bCs/>
          <w:sz w:val="24"/>
          <w:szCs w:val="24"/>
          <w:lang w:val="en-GB"/>
        </w:rPr>
        <w:t>stochiometric</w:t>
      </w:r>
      <w:r>
        <w:rPr>
          <w:rFonts w:ascii="Times New Roman" w:hAnsi="Times New Roman"/>
          <w:sz w:val="24"/>
          <w:szCs w:val="24"/>
          <w:lang w:val="en-GB"/>
        </w:rPr>
        <w:t xml:space="preserve"> mass balances around intracellular metabolites under the </w:t>
      </w:r>
      <w:r>
        <w:rPr>
          <w:rFonts w:ascii="Times New Roman" w:hAnsi="Times New Roman"/>
          <w:b/>
          <w:bCs/>
          <w:sz w:val="24"/>
          <w:szCs w:val="24"/>
          <w:lang w:val="en-GB"/>
        </w:rPr>
        <w:t>pseudo-steady state</w:t>
      </w:r>
      <w:r>
        <w:rPr>
          <w:rFonts w:ascii="Times New Roman" w:hAnsi="Times New Roman"/>
          <w:sz w:val="24"/>
          <w:szCs w:val="24"/>
          <w:lang w:val="en-GB"/>
        </w:rPr>
        <w:t xml:space="preserve"> assumption (fluxes are constant). This approach enables the construction </w:t>
      </w:r>
      <w:r>
        <w:rPr>
          <w:rFonts w:ascii="Times New Roman" w:hAnsi="Times New Roman"/>
          <w:b/>
          <w:bCs/>
          <w:sz w:val="24"/>
          <w:szCs w:val="24"/>
          <w:lang w:val="en-GB"/>
        </w:rPr>
        <w:t>of genome-scale metabolic models (GEMs)</w:t>
      </w:r>
      <w:r>
        <w:rPr>
          <w:rFonts w:ascii="Times New Roman" w:hAnsi="Times New Roman"/>
          <w:sz w:val="24"/>
          <w:szCs w:val="24"/>
          <w:lang w:val="en-GB"/>
        </w:rPr>
        <w:t xml:space="preserve"> used for simulations (Kim et al. 2008).</w:t>
      </w:r>
    </w:p>
    <w:p w14:paraId="36897ACC" w14:textId="77777777" w:rsidR="007902ED" w:rsidRPr="00312EBE" w:rsidRDefault="0068425C">
      <w:pPr>
        <w:spacing w:before="240" w:line="276" w:lineRule="auto"/>
        <w:jc w:val="both"/>
        <w:rPr>
          <w:lang w:val="en-GB"/>
        </w:rPr>
      </w:pPr>
      <w:r>
        <w:rPr>
          <w:rFonts w:ascii="Times New Roman" w:hAnsi="Times New Roman"/>
          <w:sz w:val="24"/>
          <w:szCs w:val="24"/>
          <w:lang w:val="en-GB"/>
        </w:rPr>
        <w:t xml:space="preserve">“A GEM </w:t>
      </w:r>
      <w:r>
        <w:rPr>
          <w:rFonts w:ascii="Times New Roman" w:hAnsi="Times New Roman"/>
          <w:b/>
          <w:bCs/>
          <w:sz w:val="24"/>
          <w:szCs w:val="24"/>
          <w:lang w:val="en-GB"/>
        </w:rPr>
        <w:t>computationally</w:t>
      </w:r>
      <w:r>
        <w:rPr>
          <w:rFonts w:ascii="Times New Roman" w:hAnsi="Times New Roman"/>
          <w:sz w:val="24"/>
          <w:szCs w:val="24"/>
          <w:lang w:val="en-GB"/>
        </w:rPr>
        <w:t xml:space="preserve"> describes a whole set of stoichiometry-based, mass-balanced metabolic reactions in an organism using </w:t>
      </w:r>
      <w:r>
        <w:rPr>
          <w:rFonts w:ascii="Times New Roman" w:hAnsi="Times New Roman"/>
          <w:b/>
          <w:bCs/>
          <w:sz w:val="24"/>
          <w:szCs w:val="24"/>
          <w:lang w:val="en-GB"/>
        </w:rPr>
        <w:t>gene-protein-reaction (GPR)</w:t>
      </w:r>
      <w:r>
        <w:rPr>
          <w:rFonts w:ascii="Times New Roman" w:hAnsi="Times New Roman"/>
          <w:sz w:val="24"/>
          <w:szCs w:val="24"/>
          <w:lang w:val="en-GB"/>
        </w:rPr>
        <w:t xml:space="preserve"> associations that are formulated on the basis of </w:t>
      </w:r>
      <w:r>
        <w:rPr>
          <w:rFonts w:ascii="Times New Roman" w:hAnsi="Times New Roman"/>
          <w:b/>
          <w:bCs/>
          <w:sz w:val="24"/>
          <w:szCs w:val="24"/>
          <w:lang w:val="en-GB"/>
        </w:rPr>
        <w:t>genome</w:t>
      </w:r>
      <w:r>
        <w:rPr>
          <w:rFonts w:ascii="Times New Roman" w:hAnsi="Times New Roman"/>
          <w:sz w:val="24"/>
          <w:szCs w:val="24"/>
          <w:lang w:val="en-GB"/>
        </w:rPr>
        <w:t xml:space="preserve"> </w:t>
      </w:r>
      <w:r>
        <w:rPr>
          <w:rFonts w:ascii="Times New Roman" w:hAnsi="Times New Roman"/>
          <w:b/>
          <w:bCs/>
          <w:sz w:val="24"/>
          <w:szCs w:val="24"/>
          <w:lang w:val="en-GB"/>
        </w:rPr>
        <w:t>annotation</w:t>
      </w:r>
      <w:r>
        <w:rPr>
          <w:rFonts w:ascii="Times New Roman" w:hAnsi="Times New Roman"/>
          <w:sz w:val="24"/>
          <w:szCs w:val="24"/>
          <w:lang w:val="en-GB"/>
        </w:rPr>
        <w:t xml:space="preserve"> data and </w:t>
      </w:r>
      <w:r>
        <w:rPr>
          <w:rFonts w:ascii="Times New Roman" w:hAnsi="Times New Roman"/>
          <w:b/>
          <w:bCs/>
          <w:sz w:val="24"/>
          <w:szCs w:val="24"/>
          <w:lang w:val="en-GB"/>
        </w:rPr>
        <w:t>experimentally</w:t>
      </w:r>
      <w:r>
        <w:rPr>
          <w:rFonts w:ascii="Times New Roman" w:hAnsi="Times New Roman"/>
          <w:sz w:val="24"/>
          <w:szCs w:val="24"/>
          <w:lang w:val="en-GB"/>
        </w:rPr>
        <w:t xml:space="preserve"> obtained information” (Gu et al. 2019). </w:t>
      </w:r>
      <w:r>
        <w:rPr>
          <w:rFonts w:ascii="Times" w:eastAsia="Times New Roman" w:hAnsi="Times"/>
          <w:sz w:val="24"/>
          <w:szCs w:val="24"/>
          <w:lang w:val="en-GB" w:eastAsia="en-GB"/>
        </w:rPr>
        <w:t xml:space="preserve">The model represents the genes/enzymes, reactions, and metabolites in the cellular network, capturing their </w:t>
      </w:r>
      <w:r>
        <w:rPr>
          <w:rFonts w:ascii="Times" w:eastAsia="Times New Roman" w:hAnsi="Times"/>
          <w:i/>
          <w:iCs/>
          <w:sz w:val="24"/>
          <w:szCs w:val="24"/>
          <w:lang w:val="en-GB" w:eastAsia="en-GB"/>
        </w:rPr>
        <w:t>in vivo</w:t>
      </w:r>
      <w:r>
        <w:rPr>
          <w:rFonts w:ascii="Times" w:eastAsia="Times New Roman" w:hAnsi="Times"/>
          <w:sz w:val="24"/>
          <w:szCs w:val="24"/>
          <w:lang w:val="en-GB" w:eastAsia="en-GB"/>
        </w:rPr>
        <w:t xml:space="preserve"> relationships. It serves as a validated network that can describe various </w:t>
      </w:r>
      <w:r>
        <w:rPr>
          <w:rFonts w:ascii="Times" w:eastAsia="Times New Roman" w:hAnsi="Times"/>
          <w:b/>
          <w:bCs/>
          <w:sz w:val="24"/>
          <w:szCs w:val="24"/>
          <w:lang w:val="en-GB" w:eastAsia="en-GB"/>
        </w:rPr>
        <w:t>metabolic phenotypes</w:t>
      </w:r>
      <w:r>
        <w:rPr>
          <w:rFonts w:ascii="Times" w:eastAsia="Times New Roman" w:hAnsi="Times"/>
          <w:sz w:val="24"/>
          <w:szCs w:val="24"/>
          <w:lang w:val="en-GB" w:eastAsia="en-GB"/>
        </w:rPr>
        <w:t xml:space="preserve"> by combining different metabolic fluxes </w:t>
      </w:r>
      <w:r>
        <w:rPr>
          <w:rFonts w:ascii="Times" w:hAnsi="Times" w:cs="Calibri"/>
          <w:sz w:val="24"/>
          <w:szCs w:val="24"/>
          <w:lang w:val="en-GB"/>
        </w:rPr>
        <w:t>(Kim et al. 2008).</w:t>
      </w:r>
    </w:p>
    <w:p w14:paraId="5338B8A1" w14:textId="70636C27" w:rsidR="007902ED" w:rsidRPr="00312EBE" w:rsidRDefault="00255DA5">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800576" behindDoc="0" locked="0" layoutInCell="1" allowOverlap="1" wp14:anchorId="244FC383" wp14:editId="1464B96C">
                <wp:simplePos x="0" y="0"/>
                <wp:positionH relativeFrom="column">
                  <wp:posOffset>0</wp:posOffset>
                </wp:positionH>
                <wp:positionV relativeFrom="paragraph">
                  <wp:posOffset>1824355</wp:posOffset>
                </wp:positionV>
                <wp:extent cx="5364480" cy="4044950"/>
                <wp:effectExtent l="0" t="0" r="0" b="0"/>
                <wp:wrapTopAndBottom/>
                <wp:docPr id="1642859877" name="Group 3"/>
                <wp:cNvGraphicFramePr/>
                <a:graphic xmlns:a="http://schemas.openxmlformats.org/drawingml/2006/main">
                  <a:graphicData uri="http://schemas.microsoft.com/office/word/2010/wordprocessingGroup">
                    <wpg:wgp>
                      <wpg:cNvGrpSpPr/>
                      <wpg:grpSpPr>
                        <a:xfrm>
                          <a:off x="0" y="0"/>
                          <a:ext cx="5364480" cy="4044950"/>
                          <a:chOff x="0" y="0"/>
                          <a:chExt cx="5364483" cy="4045839"/>
                        </a:xfrm>
                      </wpg:grpSpPr>
                      <wps:wsp>
                        <wps:cNvPr id="1827256339" name="Text Box 1"/>
                        <wps:cNvSpPr txBox="1"/>
                        <wps:spPr>
                          <a:xfrm>
                            <a:off x="0" y="3588893"/>
                            <a:ext cx="5364483" cy="456946"/>
                          </a:xfrm>
                          <a:prstGeom prst="rect">
                            <a:avLst/>
                          </a:prstGeom>
                        </wps:spPr>
                        <wps:txbx>
                          <w:txbxContent>
                            <w:p w14:paraId="274C5C18" w14:textId="444DE1D7" w:rsidR="0068425C" w:rsidRDefault="0068425C" w:rsidP="00255DA5">
                              <w:pPr>
                                <w:pStyle w:val="Descripcin"/>
                                <w:spacing w:before="240"/>
                                <w:rPr>
                                  <w:lang w:val="en-GB"/>
                                </w:rPr>
                              </w:pPr>
                              <w:r>
                                <w:rPr>
                                  <w:lang w:val="en-GB"/>
                                </w:rPr>
                                <w:t>Figure 8. S onstruction of stoichiometric matrix for a model metabolic network and constraints-based flux analysis. (Kim et al. 2008).</w:t>
                              </w:r>
                            </w:p>
                          </w:txbxContent>
                        </wps:txbx>
                        <wps:bodyPr vert="horz" wrap="square" lIns="0" tIns="0" rIns="0" bIns="0" anchor="t" anchorCtr="0" compatLnSpc="1">
                          <a:noAutofit/>
                        </wps:bodyPr>
                      </wps:wsp>
                      <pic:pic xmlns:pic="http://schemas.openxmlformats.org/drawingml/2006/picture">
                        <pic:nvPicPr>
                          <pic:cNvPr id="440962792" name="Picture 1"/>
                          <pic:cNvPicPr>
                            <a:picLocks noChangeAspect="1"/>
                          </pic:cNvPicPr>
                        </pic:nvPicPr>
                        <pic:blipFill>
                          <a:blip r:embed="rId26"/>
                          <a:stretch>
                            <a:fillRect/>
                          </a:stretch>
                        </pic:blipFill>
                        <pic:spPr>
                          <a:xfrm>
                            <a:off x="445505" y="0"/>
                            <a:ext cx="4564666" cy="3588882"/>
                          </a:xfrm>
                          <a:prstGeom prst="rect">
                            <a:avLst/>
                          </a:prstGeom>
                          <a:noFill/>
                          <a:ln>
                            <a:noFill/>
                            <a:prstDash/>
                          </a:ln>
                        </pic:spPr>
                      </pic:pic>
                    </wpg:wgp>
                  </a:graphicData>
                </a:graphic>
                <wp14:sizeRelV relativeFrom="margin">
                  <wp14:pctHeight>0</wp14:pctHeight>
                </wp14:sizeRelV>
              </wp:anchor>
            </w:drawing>
          </mc:Choice>
          <mc:Fallback>
            <w:pict>
              <v:group w14:anchorId="244FC383" id="_x0000_s1048" style="position:absolute;left:0;text-align:left;margin-left:0;margin-top:143.65pt;width:422.4pt;height:318.5pt;z-index:251800576;mso-height-relative:margin" coordsize="53644,4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">
                <v:shape id="_x0000_s1049" type="#_x0000_t202" style="position:absolute;top:35888;width:53644;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" filled="f" stroked="f">
                  <v:textbox inset="0,0,0,0">
                    <w:txbxContent>
                      <w:p w14:paraId="274C5C18" w14:textId="444DE1D7" w:rsidR="0068425C" w:rsidRDefault="0068425C" w:rsidP="00255DA5">
                        <w:pPr>
                          <w:pStyle w:val="Descripcin"/>
                          <w:spacing w:before="240"/>
                          <w:rPr>
                            <w:lang w:val="en-GB"/>
                          </w:rPr>
                        </w:pPr>
                        <w:r>
                          <w:rPr>
                            <w:lang w:val="en-GB"/>
                          </w:rPr>
                          <w:t>Figure 8. S onstruction of stoichiometric matrix for a model metabolic network and constraints-based flux analysis. (Kim et al. 2008).</w:t>
                        </w:r>
                      </w:p>
                    </w:txbxContent>
                  </v:textbox>
                </v:shape>
                <v:shape id="Picture 1" o:spid="_x0000_s1050" type="#_x0000_t75" style="position:absolute;left:4455;width:45646;height:3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">
                  <v:imagedata r:id="rId27" o:title=""/>
                </v:shape>
                <w10:wrap type="topAndBottom"/>
              </v:group>
            </w:pict>
          </mc:Fallback>
        </mc:AlternateContent>
      </w:r>
      <w:r>
        <w:rPr>
          <w:rFonts w:ascii="Times" w:hAnsi="Times"/>
          <w:sz w:val="24"/>
          <w:szCs w:val="24"/>
          <w:lang w:val="en-GB"/>
        </w:rPr>
        <w:t xml:space="preserve">The </w:t>
      </w:r>
      <w:r>
        <w:rPr>
          <w:rFonts w:ascii="Times" w:hAnsi="Times"/>
          <w:b/>
          <w:bCs/>
          <w:sz w:val="24"/>
          <w:szCs w:val="24"/>
          <w:lang w:val="en-GB"/>
        </w:rPr>
        <w:t>stoichiometric matrix</w:t>
      </w:r>
      <w:r>
        <w:rPr>
          <w:rFonts w:ascii="Times" w:hAnsi="Times"/>
          <w:sz w:val="24"/>
          <w:szCs w:val="24"/>
          <w:lang w:val="en-GB"/>
        </w:rPr>
        <w:t xml:space="preserve"> (S: n x m) is a representation of metabolic reactions, with each row representing a unique </w:t>
      </w:r>
      <w:r>
        <w:rPr>
          <w:rFonts w:ascii="Times" w:hAnsi="Times"/>
          <w:b/>
          <w:bCs/>
          <w:sz w:val="24"/>
          <w:szCs w:val="24"/>
          <w:lang w:val="en-GB"/>
        </w:rPr>
        <w:t>metabolite</w:t>
      </w:r>
      <w:r>
        <w:rPr>
          <w:rFonts w:ascii="Times" w:hAnsi="Times"/>
          <w:sz w:val="24"/>
          <w:szCs w:val="24"/>
          <w:lang w:val="en-GB"/>
        </w:rPr>
        <w:t xml:space="preserve"> and each column representing a </w:t>
      </w:r>
      <w:r>
        <w:rPr>
          <w:rFonts w:ascii="Times" w:hAnsi="Times"/>
          <w:b/>
          <w:bCs/>
          <w:sz w:val="24"/>
          <w:szCs w:val="24"/>
          <w:lang w:val="en-GB"/>
        </w:rPr>
        <w:t>reaction</w:t>
      </w:r>
      <w:r>
        <w:rPr>
          <w:rFonts w:ascii="Times" w:hAnsi="Times"/>
          <w:sz w:val="24"/>
          <w:szCs w:val="24"/>
          <w:lang w:val="en-GB"/>
        </w:rPr>
        <w:t xml:space="preserve">. The entries in the matrix indicate the stoichiometric coefficients of the metabolites involved in each reaction. The stoichiometric matrix is typically </w:t>
      </w:r>
      <w:r>
        <w:rPr>
          <w:rFonts w:ascii="Times New Roman" w:hAnsi="Times New Roman"/>
          <w:sz w:val="24"/>
          <w:szCs w:val="24"/>
          <w:lang w:val="en-GB"/>
        </w:rPr>
        <w:t>sparse, as most biochemical reactions involve only a small number of metabolites</w:t>
      </w:r>
      <w:r>
        <w:rPr>
          <w:rFonts w:ascii="Times" w:hAnsi="Times"/>
          <w:sz w:val="24"/>
          <w:szCs w:val="24"/>
          <w:lang w:val="en-GB"/>
        </w:rPr>
        <w:t xml:space="preserve">. The fluxes through the reactions are represented by the </w:t>
      </w:r>
      <w:r>
        <w:rPr>
          <w:rFonts w:ascii="Times" w:hAnsi="Times"/>
          <w:b/>
          <w:bCs/>
          <w:sz w:val="24"/>
          <w:szCs w:val="24"/>
          <w:lang w:val="en-GB"/>
        </w:rPr>
        <w:t>vector v</w:t>
      </w:r>
      <w:r>
        <w:rPr>
          <w:rFonts w:ascii="Times" w:hAnsi="Times"/>
          <w:sz w:val="24"/>
          <w:szCs w:val="24"/>
          <w:lang w:val="en-GB"/>
        </w:rPr>
        <w:t xml:space="preserve"> (m x 1), while the concentrations of metabolites are represented by the vector x (nx1). In a </w:t>
      </w:r>
      <w:r>
        <w:rPr>
          <w:rFonts w:ascii="Times" w:hAnsi="Times"/>
          <w:b/>
          <w:bCs/>
          <w:sz w:val="24"/>
          <w:szCs w:val="24"/>
          <w:lang w:val="en-GB"/>
        </w:rPr>
        <w:t>steady state</w:t>
      </w:r>
      <w:r>
        <w:rPr>
          <w:rFonts w:ascii="Times" w:hAnsi="Times"/>
          <w:sz w:val="24"/>
          <w:szCs w:val="24"/>
          <w:lang w:val="en-GB"/>
        </w:rPr>
        <w:t xml:space="preserve">, where the rate of change of metabolite concentrations (dx/dt) is zero, the product of the stoichiometric matrix and the flux vector equals zero </w:t>
      </w:r>
      <w:r>
        <w:rPr>
          <w:rFonts w:ascii="Times" w:hAnsi="Times"/>
          <w:b/>
          <w:bCs/>
          <w:sz w:val="24"/>
          <w:szCs w:val="24"/>
          <w:lang w:val="en-GB"/>
        </w:rPr>
        <w:t>(S*v=0)</w:t>
      </w:r>
      <w:r>
        <w:rPr>
          <w:rFonts w:ascii="Times" w:hAnsi="Times"/>
          <w:sz w:val="24"/>
          <w:szCs w:val="24"/>
          <w:lang w:val="en-GB"/>
        </w:rPr>
        <w:t>.</w:t>
      </w:r>
      <w:r>
        <w:rPr>
          <w:rFonts w:ascii="Times" w:hAnsi="Times" w:cs="Calibri"/>
          <w:sz w:val="24"/>
          <w:szCs w:val="24"/>
          <w:lang w:val="en-GB"/>
        </w:rPr>
        <w:t xml:space="preserve"> </w:t>
      </w:r>
      <w:r>
        <w:rPr>
          <w:rFonts w:ascii="Times" w:hAnsi="Times"/>
          <w:sz w:val="24"/>
          <w:szCs w:val="24"/>
          <w:lang w:val="en-GB"/>
        </w:rPr>
        <w:t xml:space="preserve">This equation imposes a constraint </w:t>
      </w:r>
      <w:r>
        <w:rPr>
          <w:rFonts w:ascii="Times New Roman" w:hAnsi="Times New Roman"/>
          <w:sz w:val="24"/>
          <w:szCs w:val="24"/>
          <w:lang w:val="en-GB"/>
        </w:rPr>
        <w:t>(Orth, Thiele, and Palsson 2010)</w:t>
      </w:r>
      <w:r>
        <w:rPr>
          <w:sz w:val="24"/>
          <w:szCs w:val="24"/>
          <w:lang w:val="en-GB"/>
        </w:rPr>
        <w:t>.</w:t>
      </w:r>
      <w:r>
        <w:rPr>
          <w:rFonts w:ascii="Times New Roman" w:hAnsi="Times New Roman"/>
          <w:sz w:val="24"/>
          <w:szCs w:val="24"/>
          <w:lang w:val="en-GB"/>
        </w:rPr>
        <w:t xml:space="preserve"> Within the GEM, it is important to define the boundary of the metabolic network and </w:t>
      </w:r>
      <w:r>
        <w:rPr>
          <w:rFonts w:ascii="Times New Roman" w:hAnsi="Times New Roman"/>
          <w:noProof/>
          <w:sz w:val="24"/>
          <w:szCs w:val="24"/>
          <w:lang w:val="en-GB"/>
        </w:rPr>
        <w:lastRenderedPageBreak/>
        <mc:AlternateContent>
          <mc:Choice Requires="wpg">
            <w:drawing>
              <wp:anchor distT="0" distB="0" distL="114300" distR="114300" simplePos="0" relativeHeight="251802624" behindDoc="0" locked="0" layoutInCell="1" allowOverlap="1" wp14:anchorId="0E7631C2" wp14:editId="772A2618">
                <wp:simplePos x="0" y="0"/>
                <wp:positionH relativeFrom="margin">
                  <wp:align>right</wp:align>
                </wp:positionH>
                <wp:positionV relativeFrom="paragraph">
                  <wp:posOffset>2540</wp:posOffset>
                </wp:positionV>
                <wp:extent cx="2537460" cy="3110230"/>
                <wp:effectExtent l="0" t="0" r="0" b="0"/>
                <wp:wrapSquare wrapText="bothSides"/>
                <wp:docPr id="2006155379" name="Group 2"/>
                <wp:cNvGraphicFramePr/>
                <a:graphic xmlns:a="http://schemas.openxmlformats.org/drawingml/2006/main">
                  <a:graphicData uri="http://schemas.microsoft.com/office/word/2010/wordprocessingGroup">
                    <wpg:wgp>
                      <wpg:cNvGrpSpPr/>
                      <wpg:grpSpPr>
                        <a:xfrm>
                          <a:off x="0" y="0"/>
                          <a:ext cx="2537460" cy="3110346"/>
                          <a:chOff x="1794285" y="164124"/>
                          <a:chExt cx="2057542" cy="2698047"/>
                        </a:xfrm>
                      </wpg:grpSpPr>
                      <wps:wsp>
                        <wps:cNvPr id="1807587648" name="Text Box 1"/>
                        <wps:cNvSpPr txBox="1"/>
                        <wps:spPr>
                          <a:xfrm>
                            <a:off x="1794285" y="2456406"/>
                            <a:ext cx="2057542" cy="405765"/>
                          </a:xfrm>
                          <a:prstGeom prst="rect">
                            <a:avLst/>
                          </a:prstGeom>
                        </wps:spPr>
                        <wps:txbx>
                          <w:txbxContent>
                            <w:p w14:paraId="3EC422BF" w14:textId="6B7C97BB" w:rsidR="0068425C" w:rsidRDefault="0068425C" w:rsidP="00255DA5">
                              <w:pPr>
                                <w:pStyle w:val="Descripcin"/>
                                <w:spacing w:before="240"/>
                                <w:rPr>
                                  <w:lang w:val="en-GB"/>
                                </w:rPr>
                              </w:pPr>
                              <w:r>
                                <w:rPr>
                                  <w:lang w:val="en-GB"/>
                                </w:rPr>
                                <w:t>Figure 9. Definition of system boundaries (Ines and Bernhard 2010).</w:t>
                              </w:r>
                            </w:p>
                          </w:txbxContent>
                        </wps:txbx>
                        <wps:bodyPr vert="horz" wrap="square" lIns="0" tIns="0" rIns="0" bIns="0" anchor="t" anchorCtr="0" compatLnSpc="1">
                          <a:noAutofit/>
                        </wps:bodyPr>
                      </wps:wsp>
                      <pic:pic xmlns:pic="http://schemas.openxmlformats.org/drawingml/2006/picture">
                        <pic:nvPicPr>
                          <pic:cNvPr id="759578024" name="Picture 1"/>
                          <pic:cNvPicPr>
                            <a:picLocks noChangeAspect="1"/>
                          </pic:cNvPicPr>
                        </pic:nvPicPr>
                        <pic:blipFill rotWithShape="1">
                          <a:blip r:embed="rId28" cstate="print">
                            <a:extLst>
                              <a:ext uri="{28A0092B-C50C-407E-A947-70E740481C1C}">
                                <a14:useLocalDpi xmlns:a14="http://schemas.microsoft.com/office/drawing/2010/main" val="0"/>
                              </a:ext>
                            </a:extLst>
                          </a:blip>
                          <a:srcRect l="50476" t="6665" r="2069" b="1956"/>
                          <a:stretch/>
                        </pic:blipFill>
                        <pic:spPr>
                          <a:xfrm>
                            <a:off x="1846212" y="164124"/>
                            <a:ext cx="1735721" cy="2250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7631C2" id="_x0000_s1051" style="position:absolute;left:0;text-align:left;margin-left:148.6pt;margin-top:.2pt;width:199.8pt;height:244.9pt;z-index:251802624;mso-position-horizontal:right;mso-position-horizontal-relative:margin;mso-width-relative:margin;mso-height-relative:margin" coordorigin="17942,1641" coordsize="20575,26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">
                <v:shape id="_x0000_s1052" type="#_x0000_t202" style="position:absolute;left:17942;top:24564;width:2057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" filled="f" stroked="f">
                  <v:textbox inset="0,0,0,0">
                    <w:txbxContent>
                      <w:p w14:paraId="3EC422BF" w14:textId="6B7C97BB" w:rsidR="0068425C" w:rsidRDefault="0068425C" w:rsidP="00255DA5">
                        <w:pPr>
                          <w:pStyle w:val="Descripcin"/>
                          <w:spacing w:before="240"/>
                          <w:rPr>
                            <w:lang w:val="en-GB"/>
                          </w:rPr>
                        </w:pPr>
                        <w:r>
                          <w:rPr>
                            <w:lang w:val="en-GB"/>
                          </w:rPr>
                          <w:t>Figure 9. Definition of system boundaries (Ines and Bernhard 2010).</w:t>
                        </w:r>
                      </w:p>
                    </w:txbxContent>
                  </v:textbox>
                </v:shape>
                <v:shape id="Picture 1" o:spid="_x0000_s1053" type="#_x0000_t75" style="position:absolute;left:18462;top:1641;width:17357;height:2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">
                  <v:imagedata croptop="4368f" cropbottom="1282f" cropleft="33080f" cropright="1356f"/>
                </v:shape>
                <w10:wrap type="square" anchorx="margin"/>
              </v:group>
            </w:pict>
          </mc:Fallback>
        </mc:AlternateContent>
      </w:r>
      <w:r>
        <w:rPr>
          <w:rFonts w:ascii="Times New Roman" w:hAnsi="Times New Roman"/>
          <w:sz w:val="24"/>
          <w:szCs w:val="24"/>
          <w:lang w:val="en-GB"/>
        </w:rPr>
        <w:t xml:space="preserve">allow the model to capture the import and export of metabolites. </w:t>
      </w:r>
      <w:r w:rsidRPr="00E07012">
        <w:rPr>
          <w:rFonts w:ascii="Times New Roman" w:hAnsi="Times New Roman"/>
          <w:sz w:val="24"/>
          <w:szCs w:val="24"/>
          <w:lang w:val="en-GB"/>
        </w:rPr>
        <w:t xml:space="preserve">For this purpose, </w:t>
      </w:r>
      <w:r w:rsidRPr="00E07012">
        <w:rPr>
          <w:rFonts w:ascii="Times New Roman" w:hAnsi="Times New Roman"/>
          <w:b/>
          <w:bCs/>
          <w:sz w:val="24"/>
          <w:szCs w:val="24"/>
          <w:lang w:val="en-GB"/>
        </w:rPr>
        <w:t>boundary reactions</w:t>
      </w:r>
      <w:r w:rsidRPr="00E07012">
        <w:rPr>
          <w:rFonts w:ascii="Times New Roman" w:hAnsi="Times New Roman"/>
          <w:sz w:val="24"/>
          <w:szCs w:val="24"/>
          <w:lang w:val="en-GB"/>
        </w:rPr>
        <w:t xml:space="preserve"> are set. These are unbalanced pseudo-reactions which serve a modelling purpose by adding or removing metabolites in the system, but they do not have a direct biological basis. </w:t>
      </w:r>
      <w:r>
        <w:rPr>
          <w:rFonts w:ascii="Times New Roman" w:hAnsi="Times New Roman"/>
          <w:sz w:val="24"/>
          <w:szCs w:val="24"/>
          <w:lang w:val="en-GB"/>
        </w:rPr>
        <w:t xml:space="preserve">They are included in the model to facilitate modelling and analysis, rather than representing actual biological processes (Documentation for COBRApy — cobra 0.26.2 documentation n.d.). </w:t>
      </w:r>
      <w:r>
        <w:rPr>
          <w:rFonts w:ascii="Times New Roman" w:eastAsia="Times New Roman" w:hAnsi="Times New Roman"/>
          <w:b/>
          <w:bCs/>
          <w:sz w:val="24"/>
          <w:szCs w:val="24"/>
          <w:lang w:val="en-GB" w:eastAsia="en-GB"/>
        </w:rPr>
        <w:t>Exchange</w:t>
      </w:r>
      <w:r>
        <w:rPr>
          <w:rFonts w:ascii="Times New Roman" w:eastAsia="Times New Roman" w:hAnsi="Times New Roman"/>
          <w:sz w:val="24"/>
          <w:szCs w:val="24"/>
          <w:lang w:val="en-GB" w:eastAsia="en-GB"/>
        </w:rPr>
        <w:t xml:space="preserve"> reactions represent reversible reactions that involve the addition or removal of extracellular metabolites from the extracellular compartment. They define the culture media. These reactions facilitate the exchange of metabolites between the model system and its external environment (transport). On the other hand, </w:t>
      </w:r>
      <w:r>
        <w:rPr>
          <w:rFonts w:ascii="Times New Roman" w:eastAsia="Times New Roman" w:hAnsi="Times New Roman"/>
          <w:b/>
          <w:bCs/>
          <w:sz w:val="24"/>
          <w:szCs w:val="24"/>
          <w:lang w:val="en-GB" w:eastAsia="en-GB"/>
        </w:rPr>
        <w:t>demand</w:t>
      </w:r>
      <w:r>
        <w:rPr>
          <w:rFonts w:ascii="Times New Roman" w:eastAsia="Times New Roman" w:hAnsi="Times New Roman"/>
          <w:sz w:val="24"/>
          <w:szCs w:val="24"/>
          <w:lang w:val="en-GB" w:eastAsia="en-GB"/>
        </w:rPr>
        <w:t xml:space="preserve"> reactions are irreversible reactions that consume intracellular metabolites within the model. They represent the utilization or consumption of specific metabolites by the cellular processes. Additionally, </w:t>
      </w:r>
      <w:r>
        <w:rPr>
          <w:rFonts w:ascii="Times New Roman" w:eastAsia="Times New Roman" w:hAnsi="Times New Roman"/>
          <w:b/>
          <w:bCs/>
          <w:sz w:val="24"/>
          <w:szCs w:val="24"/>
          <w:lang w:val="en-GB" w:eastAsia="en-GB"/>
        </w:rPr>
        <w:t>sinks</w:t>
      </w:r>
      <w:r>
        <w:rPr>
          <w:rFonts w:ascii="Times New Roman" w:eastAsia="Times New Roman" w:hAnsi="Times New Roman"/>
          <w:sz w:val="24"/>
          <w:szCs w:val="24"/>
          <w:lang w:val="en-GB" w:eastAsia="en-GB"/>
        </w:rPr>
        <w:t xml:space="preserve"> are similar to exchange reactions, but they specifically involve the reversible addition or removal of intracellular metabolites. Sinks serve as pathways for the internal transport or utilization of metabolites within the model (Ines and Bernhard 2010). </w:t>
      </w:r>
    </w:p>
    <w:p w14:paraId="420FCE22" w14:textId="615206B4" w:rsidR="007902ED" w:rsidRDefault="00E07012">
      <w:pPr>
        <w:spacing w:before="240" w:line="276" w:lineRule="auto"/>
        <w:jc w:val="both"/>
      </w:pPr>
      <w:r>
        <w:rPr>
          <w:rFonts w:ascii="Times New Roman" w:hAnsi="Times New Roman"/>
          <w:noProof/>
          <w:sz w:val="24"/>
          <w:szCs w:val="24"/>
          <w:lang w:val="en-GB"/>
        </w:rPr>
        <mc:AlternateContent>
          <mc:Choice Requires="wpg">
            <w:drawing>
              <wp:anchor distT="0" distB="0" distL="114300" distR="114300" simplePos="0" relativeHeight="251804672" behindDoc="0" locked="0" layoutInCell="1" allowOverlap="1" wp14:anchorId="22D81935" wp14:editId="270459F6">
                <wp:simplePos x="0" y="0"/>
                <wp:positionH relativeFrom="margin">
                  <wp:align>right</wp:align>
                </wp:positionH>
                <wp:positionV relativeFrom="paragraph">
                  <wp:posOffset>2414611</wp:posOffset>
                </wp:positionV>
                <wp:extent cx="3076760" cy="1431330"/>
                <wp:effectExtent l="0" t="0" r="9525" b="0"/>
                <wp:wrapSquare wrapText="bothSides"/>
                <wp:docPr id="323985313" name="Group 4"/>
                <wp:cNvGraphicFramePr/>
                <a:graphic xmlns:a="http://schemas.openxmlformats.org/drawingml/2006/main">
                  <a:graphicData uri="http://schemas.microsoft.com/office/word/2010/wordprocessingGroup">
                    <wpg:wgp>
                      <wpg:cNvGrpSpPr/>
                      <wpg:grpSpPr>
                        <a:xfrm>
                          <a:off x="0" y="0"/>
                          <a:ext cx="3076760" cy="1431330"/>
                          <a:chOff x="256835" y="-178809"/>
                          <a:chExt cx="3077248" cy="1431553"/>
                        </a:xfrm>
                      </wpg:grpSpPr>
                      <wps:wsp>
                        <wps:cNvPr id="837287606" name="Text Box 1"/>
                        <wps:cNvSpPr txBox="1"/>
                        <wps:spPr>
                          <a:xfrm>
                            <a:off x="256835" y="959003"/>
                            <a:ext cx="3049146" cy="293741"/>
                          </a:xfrm>
                          <a:prstGeom prst="rect">
                            <a:avLst/>
                          </a:prstGeom>
                        </wps:spPr>
                        <wps:txbx>
                          <w:txbxContent>
                            <w:p w14:paraId="1676EFC0" w14:textId="692B3BE5" w:rsidR="0068425C" w:rsidRDefault="0068425C">
                              <w:pPr>
                                <w:pStyle w:val="Descripcin"/>
                              </w:pPr>
                              <w:r>
                                <w:rPr>
                                  <w:lang w:val="en-GB"/>
                                </w:rPr>
                                <w:t>Figure 10. Solution space in constraint-based modelling. (Orth, Thiele, and Palsson 2010).</w:t>
                              </w:r>
                            </w:p>
                          </w:txbxContent>
                        </wps:txbx>
                        <wps:bodyPr vert="horz" wrap="square" lIns="0" tIns="0" rIns="0" bIns="0" anchor="t" anchorCtr="0" compatLnSpc="1">
                          <a:noAutofit/>
                        </wps:bodyPr>
                      </wps:wsp>
                      <pic:pic xmlns:pic="http://schemas.openxmlformats.org/drawingml/2006/picture">
                        <pic:nvPicPr>
                          <pic:cNvPr id="31702338" name="Picture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03734" y="-178809"/>
                            <a:ext cx="3030349" cy="10293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D81935" id="_x0000_s1054" style="position:absolute;left:0;text-align:left;margin-left:191.05pt;margin-top:190.15pt;width:242.25pt;height:112.7pt;z-index:251804672;mso-position-horizontal:right;mso-position-horizontal-relative:margin;mso-width-relative:margin;mso-height-relative:margin" coordorigin="2568,-1788" coordsize="30772,1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">
                <v:shape id="_x0000_s1055" type="#_x0000_t202" style="position:absolute;left:2568;top:9590;width:30491;height:2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" filled="f" stroked="f">
                  <v:textbox inset="0,0,0,0">
                    <w:txbxContent>
                      <w:p w14:paraId="1676EFC0" w14:textId="692B3BE5" w:rsidR="0068425C" w:rsidRDefault="0068425C">
                        <w:pPr>
                          <w:pStyle w:val="Descripcin"/>
                        </w:pPr>
                        <w:r>
                          <w:rPr>
                            <w:lang w:val="en-GB"/>
                          </w:rPr>
                          <w:t>Figure 10. Solution space in constraint-based modelling. (Orth, Thiele, and Palsson 2010).</w:t>
                        </w:r>
                      </w:p>
                    </w:txbxContent>
                  </v:textbox>
                </v:shape>
                <v:shape id="Picture 3" o:spid="_x0000_s1056" type="#_x0000_t75" style="position:absolute;left:3037;top:-1788;width:30303;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">
                  <v:imagedata r:id="rId30" o:title=""/>
                </v:shape>
                <w10:wrap type="square" anchorx="margin"/>
              </v:group>
            </w:pict>
          </mc:Fallback>
        </mc:AlternateContent>
      </w:r>
      <w:r>
        <w:rPr>
          <w:rFonts w:ascii="Times New Roman" w:hAnsi="Times New Roman"/>
          <w:sz w:val="24"/>
          <w:szCs w:val="24"/>
          <w:lang w:val="en-GB"/>
        </w:rPr>
        <w:t xml:space="preserve">The </w:t>
      </w:r>
      <w:r>
        <w:rPr>
          <w:rFonts w:ascii="Times New Roman" w:hAnsi="Times New Roman"/>
          <w:b/>
          <w:bCs/>
          <w:sz w:val="24"/>
          <w:szCs w:val="24"/>
          <w:lang w:val="en-GB"/>
        </w:rPr>
        <w:t>solution space</w:t>
      </w:r>
      <w:r>
        <w:rPr>
          <w:rFonts w:ascii="Times New Roman" w:hAnsi="Times New Roman"/>
          <w:sz w:val="24"/>
          <w:szCs w:val="24"/>
          <w:lang w:val="en-GB"/>
        </w:rPr>
        <w:t xml:space="preserve"> encompasses all physiologically possible states, with each point in it representing a plausible solution for flux (v) combinations within the system (Fig. 1). The more constraints are imposed the further reduced so as to make the simulation results become more realistic. Therefore, this methodology is called </w:t>
      </w:r>
      <w:r>
        <w:rPr>
          <w:rFonts w:ascii="Times New Roman" w:hAnsi="Times New Roman"/>
          <w:b/>
          <w:bCs/>
          <w:sz w:val="24"/>
          <w:szCs w:val="24"/>
          <w:lang w:val="en-GB"/>
        </w:rPr>
        <w:t>constraint-based flux analysis</w:t>
      </w:r>
      <w:r>
        <w:rPr>
          <w:rFonts w:ascii="Times New Roman" w:hAnsi="Times New Roman"/>
          <w:sz w:val="24"/>
          <w:szCs w:val="24"/>
          <w:lang w:val="en-GB"/>
        </w:rPr>
        <w:t xml:space="preserve">. These constraints are expressed as equations that balance the inputs and outputs of reactions and as inequalities called </w:t>
      </w:r>
      <w:r>
        <w:rPr>
          <w:rFonts w:ascii="Times New Roman" w:hAnsi="Times New Roman"/>
          <w:b/>
          <w:bCs/>
          <w:sz w:val="24"/>
          <w:szCs w:val="24"/>
          <w:lang w:val="en-GB"/>
        </w:rPr>
        <w:t>bounds</w:t>
      </w:r>
      <w:r>
        <w:rPr>
          <w:rFonts w:ascii="Times New Roman" w:hAnsi="Times New Roman"/>
          <w:sz w:val="24"/>
          <w:szCs w:val="24"/>
          <w:lang w:val="en-GB"/>
        </w:rPr>
        <w:t xml:space="preserve"> that define the reaction reversibility. These bounds are provided into two vectors: the lower bound (lb) and the upper bound (ub) with values from -∞ to 0 and from 0 to +∞ respectively. If a flux is known the lb and ub coincide with the same value for that reaction </w:t>
      </w:r>
      <w:bookmarkStart w:id="72" w:name="_Hlk136633605"/>
      <w:r>
        <w:rPr>
          <w:rFonts w:ascii="Times New Roman" w:hAnsi="Times New Roman"/>
          <w:sz w:val="24"/>
          <w:szCs w:val="24"/>
          <w:lang w:val="en-GB"/>
        </w:rPr>
        <w:t xml:space="preserve">(Orth, Thiele, and Palsson 2010). </w:t>
      </w:r>
      <w:bookmarkEnd w:id="72"/>
      <w:r>
        <w:rPr>
          <w:rFonts w:ascii="Times New Roman" w:hAnsi="Times New Roman"/>
          <w:sz w:val="24"/>
          <w:szCs w:val="24"/>
          <w:lang w:val="en-GB"/>
        </w:rPr>
        <w:t>Additional constraints come from:</w:t>
      </w:r>
      <w:r>
        <w:t xml:space="preserve"> </w:t>
      </w:r>
    </w:p>
    <w:p w14:paraId="7363B96D" w14:textId="210AE943" w:rsidR="007902ED" w:rsidRPr="00312EBE" w:rsidRDefault="0068425C">
      <w:pPr>
        <w:pStyle w:val="Prrafodelista"/>
        <w:numPr>
          <w:ilvl w:val="0"/>
          <w:numId w:val="2"/>
        </w:numPr>
        <w:spacing w:before="100" w:after="100" w:line="276" w:lineRule="auto"/>
        <w:jc w:val="both"/>
        <w:rPr>
          <w:lang w:val="en-GB"/>
        </w:rPr>
      </w:pPr>
      <w:r>
        <w:rPr>
          <w:rFonts w:ascii="Times New Roman" w:eastAsia="Times New Roman" w:hAnsi="Times New Roman"/>
          <w:sz w:val="24"/>
          <w:szCs w:val="24"/>
          <w:lang w:val="en-GB" w:eastAsia="en-GB"/>
        </w:rPr>
        <w:t xml:space="preserve">Transcriptional regulatory constraints can be incorporated into the metabolic network. This integration allows for the description of biological correlations between genes, proteins, and reactions using Boolean logics such as AND, OR, and NOT. Genes in the </w:t>
      </w:r>
      <w:r>
        <w:rPr>
          <w:rFonts w:ascii="Times New Roman" w:eastAsia="Times New Roman" w:hAnsi="Times New Roman"/>
          <w:b/>
          <w:bCs/>
          <w:sz w:val="24"/>
          <w:szCs w:val="24"/>
          <w:lang w:val="en-GB" w:eastAsia="en-GB"/>
        </w:rPr>
        <w:t xml:space="preserve">transcriptional regulatory </w:t>
      </w:r>
      <w:r>
        <w:rPr>
          <w:rFonts w:ascii="Times New Roman" w:eastAsia="Times New Roman" w:hAnsi="Times New Roman"/>
          <w:b/>
          <w:bCs/>
          <w:sz w:val="24"/>
          <w:szCs w:val="24"/>
          <w:lang w:val="en-GB" w:eastAsia="en-GB"/>
        </w:rPr>
        <w:lastRenderedPageBreak/>
        <w:t>network</w:t>
      </w:r>
      <w:r>
        <w:rPr>
          <w:rFonts w:ascii="Times New Roman" w:eastAsia="Times New Roman" w:hAnsi="Times New Roman"/>
          <w:sz w:val="24"/>
          <w:szCs w:val="24"/>
          <w:lang w:val="en-GB" w:eastAsia="en-GB"/>
        </w:rPr>
        <w:t xml:space="preserve"> are assigned </w:t>
      </w:r>
      <w:r>
        <w:rPr>
          <w:rFonts w:ascii="Times New Roman" w:eastAsia="Times New Roman" w:hAnsi="Times New Roman"/>
          <w:b/>
          <w:bCs/>
          <w:sz w:val="24"/>
          <w:szCs w:val="24"/>
          <w:lang w:val="en-GB" w:eastAsia="en-GB"/>
        </w:rPr>
        <w:t>binary</w:t>
      </w:r>
      <w:r>
        <w:rPr>
          <w:rFonts w:ascii="Times New Roman" w:eastAsia="Times New Roman" w:hAnsi="Times New Roman"/>
          <w:sz w:val="24"/>
          <w:szCs w:val="24"/>
          <w:lang w:val="en-GB" w:eastAsia="en-GB"/>
        </w:rPr>
        <w:t xml:space="preserve"> values based on their expression levels under specific conditions </w:t>
      </w:r>
      <w:r>
        <w:rPr>
          <w:rFonts w:ascii="Times New Roman" w:hAnsi="Times New Roman"/>
          <w:sz w:val="24"/>
          <w:szCs w:val="24"/>
          <w:lang w:val="en-GB"/>
        </w:rPr>
        <w:t>and so their corresponding reactions based on GPRs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(Kim et al. 2008).</w:t>
      </w:r>
    </w:p>
    <w:p w14:paraId="53CD8AF3" w14:textId="77777777" w:rsidR="007902ED" w:rsidRPr="00312EBE" w:rsidRDefault="0068425C">
      <w:pPr>
        <w:pStyle w:val="Prrafodelista"/>
        <w:numPr>
          <w:ilvl w:val="0"/>
          <w:numId w:val="2"/>
        </w:numPr>
        <w:spacing w:before="100" w:after="100" w:line="276" w:lineRule="auto"/>
        <w:jc w:val="both"/>
        <w:rPr>
          <w:lang w:val="en-GB"/>
        </w:rPr>
      </w:pPr>
      <w:r>
        <w:rPr>
          <w:rFonts w:ascii="Times New Roman" w:hAnsi="Times New Roman"/>
          <w:sz w:val="24"/>
          <w:szCs w:val="24"/>
          <w:lang w:val="en-GB"/>
        </w:rPr>
        <w:t xml:space="preserve">Metabolic flux data obtained from experiments, particularly those utilizing </w:t>
      </w:r>
      <w:r>
        <w:rPr>
          <w:rFonts w:ascii="Times New Roman" w:hAnsi="Times New Roman"/>
          <w:b/>
          <w:bCs/>
          <w:sz w:val="24"/>
          <w:szCs w:val="24"/>
          <w:lang w:val="en-GB"/>
        </w:rPr>
        <w:t>13C-based techniques</w:t>
      </w:r>
      <w:r>
        <w:rPr>
          <w:rFonts w:ascii="Times New Roman" w:hAnsi="Times New Roman"/>
          <w:sz w:val="24"/>
          <w:szCs w:val="24"/>
          <w:lang w:val="en-GB"/>
        </w:rPr>
        <w:t>, can be used to constrain the solution space of metabolic models. By incorporating these experimentally derived flux measurements, the range of possible flux distributions is narrowed down, resulting in a more accurate and constrained solution space (Kim et al. 2008).</w:t>
      </w:r>
    </w:p>
    <w:p w14:paraId="0F586BF7" w14:textId="77777777" w:rsidR="007902ED" w:rsidRPr="00312EBE" w:rsidRDefault="0068425C">
      <w:pPr>
        <w:spacing w:line="276" w:lineRule="auto"/>
        <w:jc w:val="both"/>
        <w:rPr>
          <w:lang w:val="en-GB"/>
        </w:rPr>
      </w:pPr>
      <w:r>
        <w:rPr>
          <w:rFonts w:ascii="Times New Roman" w:hAnsi="Times New Roman"/>
          <w:sz w:val="24"/>
          <w:szCs w:val="24"/>
          <w:lang w:val="en-GB"/>
        </w:rPr>
        <w:t xml:space="preserve">Even with many constraints, in GEMs there are more unknown variables than equations, leading to an </w:t>
      </w:r>
      <w:r>
        <w:rPr>
          <w:rFonts w:ascii="Times New Roman" w:hAnsi="Times New Roman"/>
          <w:b/>
          <w:bCs/>
          <w:sz w:val="24"/>
          <w:szCs w:val="24"/>
          <w:lang w:val="en-GB"/>
        </w:rPr>
        <w:t>underdetermined system</w:t>
      </w:r>
      <w:r>
        <w:rPr>
          <w:rFonts w:ascii="Times New Roman" w:hAnsi="Times New Roman"/>
          <w:sz w:val="24"/>
          <w:szCs w:val="24"/>
          <w:lang w:val="en-GB"/>
        </w:rPr>
        <w:t xml:space="preserve"> of equations. As a result, there is no unique solution to the system but a constrained solution space, with multiple sets of flux values can satisfy the stoichiometric constraints (Orth, Thiele, and Palsson 2010). </w:t>
      </w:r>
    </w:p>
    <w:p w14:paraId="4E32947B" w14:textId="2DA6497D" w:rsidR="007902ED" w:rsidRDefault="00255DA5">
      <w:pPr>
        <w:pStyle w:val="NormalWeb"/>
        <w:spacing w:line="276" w:lineRule="auto"/>
        <w:jc w:val="both"/>
      </w:pPr>
      <w:r>
        <w:rPr>
          <w:noProof/>
        </w:rPr>
        <mc:AlternateContent>
          <mc:Choice Requires="wpg">
            <w:drawing>
              <wp:anchor distT="0" distB="0" distL="114300" distR="114300" simplePos="0" relativeHeight="251811840" behindDoc="0" locked="0" layoutInCell="1" allowOverlap="1" wp14:anchorId="11580AE2" wp14:editId="102A3F11">
                <wp:simplePos x="0" y="0"/>
                <wp:positionH relativeFrom="margin">
                  <wp:align>center</wp:align>
                </wp:positionH>
                <wp:positionV relativeFrom="paragraph">
                  <wp:posOffset>1637781</wp:posOffset>
                </wp:positionV>
                <wp:extent cx="3905250" cy="4286250"/>
                <wp:effectExtent l="0" t="0" r="0" b="0"/>
                <wp:wrapTopAndBottom/>
                <wp:docPr id="1990194601" name="Group 2"/>
                <wp:cNvGraphicFramePr/>
                <a:graphic xmlns:a="http://schemas.openxmlformats.org/drawingml/2006/main">
                  <a:graphicData uri="http://schemas.microsoft.com/office/word/2010/wordprocessingGroup">
                    <wpg:wgp>
                      <wpg:cNvGrpSpPr/>
                      <wpg:grpSpPr>
                        <a:xfrm>
                          <a:off x="0" y="0"/>
                          <a:ext cx="3905250" cy="4286250"/>
                          <a:chOff x="0" y="266700"/>
                          <a:chExt cx="3260660" cy="3638553"/>
                        </a:xfrm>
                      </wpg:grpSpPr>
                      <wps:wsp>
                        <wps:cNvPr id="1804629838" name="Text Box 1"/>
                        <wps:cNvSpPr txBox="1"/>
                        <wps:spPr>
                          <a:xfrm>
                            <a:off x="19051" y="3638550"/>
                            <a:ext cx="3241609" cy="266703"/>
                          </a:xfrm>
                          <a:prstGeom prst="rect">
                            <a:avLst/>
                          </a:prstGeom>
                        </wps:spPr>
                        <wps:txbx>
                          <w:txbxContent>
                            <w:p w14:paraId="6638A47D" w14:textId="3DFDBDD0" w:rsidR="0068425C" w:rsidRDefault="0068425C">
                              <w:pPr>
                                <w:pStyle w:val="Descripcin"/>
                                <w:rPr>
                                  <w:lang w:val="en-GB"/>
                                </w:rPr>
                              </w:pPr>
                              <w:r>
                                <w:rPr>
                                  <w:lang w:val="en-GB"/>
                                </w:rPr>
                                <w:t>Figure 11. (Orth, Thiele, and Palsson 2010)</w:t>
                              </w:r>
                            </w:p>
                          </w:txbxContent>
                        </wps:txbx>
                        <wps:bodyPr vert="horz" wrap="square" lIns="0" tIns="0" rIns="0" bIns="0" anchor="t" anchorCtr="0" compatLnSpc="1">
                          <a:noAutofit/>
                        </wps:bodyPr>
                      </wps:wsp>
                      <pic:pic xmlns:pic="http://schemas.openxmlformats.org/drawingml/2006/picture">
                        <pic:nvPicPr>
                          <pic:cNvPr id="1926755650"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66700"/>
                            <a:ext cx="3190875" cy="3255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580AE2" id="_x0000_s1057" style="position:absolute;left:0;text-align:left;margin-left:0;margin-top:128.95pt;width:307.5pt;height:337.5pt;z-index:251811840;mso-position-horizontal:center;mso-position-horizontal-relative:margin;mso-width-relative:margin;mso-height-relative:margin" coordorigin=",2667" coordsize="32606,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">
                <v:shape id="_x0000_s1058" type="#_x0000_t202" style="position:absolute;left:190;top:36385;width:32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" filled="f" stroked="f">
                  <v:textbox inset="0,0,0,0">
                    <w:txbxContent>
                      <w:p w14:paraId="6638A47D" w14:textId="3DFDBDD0" w:rsidR="0068425C" w:rsidRDefault="0068425C">
                        <w:pPr>
                          <w:pStyle w:val="Descripcin"/>
                          <w:rPr>
                            <w:lang w:val="en-GB"/>
                          </w:rPr>
                        </w:pPr>
                        <w:r>
                          <w:rPr>
                            <w:lang w:val="en-GB"/>
                          </w:rPr>
                          <w:t>Figure 11. (Orth, Thiele, and Palsson 2010)</w:t>
                        </w:r>
                      </w:p>
                    </w:txbxContent>
                  </v:textbox>
                </v:shape>
                <v:shape id="Picture 1" o:spid="_x0000_s1059" type="#_x0000_t75" style="position:absolute;top:2667;width:3190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">
                  <v:imagedata r:id="rId32" o:title=""/>
                </v:shape>
                <w10:wrap type="topAndBottom" anchorx="margin"/>
              </v:group>
            </w:pict>
          </mc:Fallback>
        </mc:AlternateContent>
      </w:r>
      <w:r>
        <w:t xml:space="preserve">In metabolic modelling, a phenotype is defined by a biological objective which in turn, can be described by a mathematical </w:t>
      </w:r>
      <w:r>
        <w:rPr>
          <w:b/>
          <w:bCs/>
        </w:rPr>
        <w:t>objective function</w:t>
      </w:r>
      <w:r>
        <w:t xml:space="preserve"> (Z). The solution to the system is achieved with the </w:t>
      </w:r>
      <w:r>
        <w:rPr>
          <w:b/>
          <w:bCs/>
        </w:rPr>
        <w:t>optimization</w:t>
      </w:r>
      <w:r>
        <w:t xml:space="preserve"> of Z (Orth, Thiele, and Palsson 2010). Depending on which constraints are used (inputs), the Z, the desired output (metabolic fluxes, gene expression status, bottleneck reactions to be removed, gene knock-out targets or up/down- regulation targets for biochemical production) and other particularities for the resolution, we can find many different algorithms.</w:t>
      </w:r>
      <w:r>
        <w:rPr>
          <w:rFonts w:cs="Calibri"/>
          <w:sz w:val="20"/>
          <w:szCs w:val="20"/>
        </w:rPr>
        <w:t xml:space="preserve"> </w:t>
      </w:r>
      <w:r>
        <w:t>(Kim et al. 2008).</w:t>
      </w:r>
    </w:p>
    <w:p w14:paraId="118F8A3D" w14:textId="77777777" w:rsidR="00255DA5" w:rsidRDefault="00255DA5">
      <w:pPr>
        <w:pStyle w:val="NormalWeb"/>
        <w:spacing w:line="276" w:lineRule="auto"/>
        <w:jc w:val="both"/>
      </w:pPr>
    </w:p>
    <w:p w14:paraId="057723E7" w14:textId="7855F622" w:rsidR="007902ED" w:rsidRDefault="0068425C">
      <w:pPr>
        <w:pStyle w:val="NormalWeb"/>
        <w:spacing w:line="276" w:lineRule="auto"/>
        <w:jc w:val="both"/>
      </w:pPr>
      <w:r>
        <w:lastRenderedPageBreak/>
        <w:t xml:space="preserve">In </w:t>
      </w:r>
      <w:r>
        <w:rPr>
          <w:b/>
          <w:bCs/>
        </w:rPr>
        <w:t>Flux Balance analysis algorithm (FBA</w:t>
      </w:r>
      <w:r>
        <w:t>), the objective is to maximize or minimize Z=c</w:t>
      </w:r>
      <w:r>
        <w:rPr>
          <w:vertAlign w:val="superscript"/>
        </w:rPr>
        <w:t>T</w:t>
      </w:r>
      <w:r>
        <w:t xml:space="preserve">v that represents a </w:t>
      </w:r>
      <w:r>
        <w:rPr>
          <w:b/>
          <w:bCs/>
        </w:rPr>
        <w:t>linear combination of fluxes</w:t>
      </w:r>
      <w:r>
        <w:t xml:space="preserve">. The vector c contains weights that determine the importance of each reaction in the objective function. Most times the objective function of interest is the biomass production. To mathematically represent biomass production, an artificial </w:t>
      </w:r>
      <w:r>
        <w:rPr>
          <w:b/>
          <w:bCs/>
        </w:rPr>
        <w:t>"biomass reaction"</w:t>
      </w:r>
      <w:r>
        <w:t xml:space="preserve"> is added to the stoichiometric matrix. The biomass reaction consumes precursor metabolites based on experimental measurements of biomass components (Orth, Thiele, and Palsson 2010). FBA is the simplest of the algorithms and utilizes </w:t>
      </w:r>
      <w:r>
        <w:rPr>
          <w:b/>
          <w:bCs/>
        </w:rPr>
        <w:t>linear programming</w:t>
      </w:r>
      <w:r>
        <w:t xml:space="preserve"> techniques to simulate and predict metabolic flux values. This approach enables the systematic evaluation of the effects of genetic and environmental perturbations on cellular metabolism at a global scale. In FBA simulation of gene/reaction knock-outs are settled as a new constraint with bounds set to zero and latter identical resolution</w:t>
      </w:r>
      <w:r>
        <w:rPr>
          <w:rFonts w:cs="Calibri"/>
        </w:rPr>
        <w:t xml:space="preserve"> (Kim et al. 2008)</w:t>
      </w:r>
      <w:r>
        <w:rPr>
          <w:rFonts w:ascii="Calibri" w:hAnsi="Calibri" w:cs="Calibri"/>
        </w:rPr>
        <w:t>.</w:t>
      </w:r>
    </w:p>
    <w:p w14:paraId="46A91A00" w14:textId="58BF4DBA" w:rsidR="007902ED" w:rsidRPr="00312EBE" w:rsidRDefault="0068425C">
      <w:pPr>
        <w:spacing w:before="100" w:after="100" w:line="276" w:lineRule="auto"/>
        <w:jc w:val="both"/>
        <w:rPr>
          <w:lang w:val="en-GB"/>
        </w:rPr>
      </w:pPr>
      <w:r>
        <w:rPr>
          <w:rFonts w:ascii="Times New Roman" w:hAnsi="Times New Roman"/>
          <w:sz w:val="24"/>
          <w:szCs w:val="24"/>
          <w:lang w:val="en-GB"/>
        </w:rPr>
        <w:t xml:space="preserve">While applying FBA to a metabolic network, it is important to note that a unique optimal solution may not always be obtained, i.e., a single point that represents a vector with the metabolic fluxes. Instead, a collection of points along an edge of the solution space, i.e., a </w:t>
      </w:r>
      <w:r>
        <w:rPr>
          <w:rFonts w:ascii="Times New Roman" w:hAnsi="Times New Roman"/>
          <w:b/>
          <w:bCs/>
          <w:sz w:val="24"/>
          <w:szCs w:val="24"/>
          <w:lang w:val="en-GB"/>
        </w:rPr>
        <w:t>degenerate solution</w:t>
      </w:r>
      <w:r>
        <w:rPr>
          <w:rFonts w:ascii="Times New Roman" w:hAnsi="Times New Roman"/>
          <w:sz w:val="24"/>
          <w:szCs w:val="24"/>
          <w:lang w:val="en-GB"/>
        </w:rPr>
        <w:t xml:space="preserve">. </w:t>
      </w:r>
      <w:r>
        <w:rPr>
          <w:rFonts w:ascii="Times New Roman" w:eastAsia="Times New Roman" w:hAnsi="Times New Roman"/>
          <w:sz w:val="24"/>
          <w:szCs w:val="24"/>
          <w:lang w:val="en-GB" w:eastAsia="en-GB"/>
        </w:rPr>
        <w:t xml:space="preserve">Moreover, optimal results obtained through constraint-based flux analysis may differ from real cellular metabolism, potentially operating in a </w:t>
      </w:r>
      <w:r>
        <w:rPr>
          <w:rFonts w:ascii="Times New Roman" w:eastAsia="Times New Roman" w:hAnsi="Times New Roman"/>
          <w:b/>
          <w:bCs/>
          <w:sz w:val="24"/>
          <w:szCs w:val="24"/>
          <w:lang w:val="en-GB" w:eastAsia="en-GB"/>
        </w:rPr>
        <w:t>suboptimal</w:t>
      </w:r>
      <w:r>
        <w:rPr>
          <w:rFonts w:ascii="Times New Roman" w:eastAsia="Times New Roman" w:hAnsi="Times New Roman"/>
          <w:sz w:val="24"/>
          <w:szCs w:val="24"/>
          <w:lang w:val="en-GB" w:eastAsia="en-GB"/>
        </w:rPr>
        <w:t xml:space="preserve"> manner. </w:t>
      </w:r>
      <w:r>
        <w:rPr>
          <w:rFonts w:ascii="Times New Roman" w:hAnsi="Times New Roman"/>
          <w:sz w:val="24"/>
          <w:szCs w:val="24"/>
          <w:lang w:val="en-GB"/>
        </w:rPr>
        <w:t xml:space="preserve">In FBA, linear programming solver gives back only one solution regardless existing alternate optima (Mahadevan and Schilling 2003). To address this issue </w:t>
      </w:r>
      <w:r>
        <w:rPr>
          <w:rFonts w:ascii="Times New Roman" w:hAnsi="Times New Roman"/>
          <w:b/>
          <w:bCs/>
          <w:sz w:val="24"/>
          <w:szCs w:val="24"/>
          <w:lang w:val="en-GB"/>
        </w:rPr>
        <w:t xml:space="preserve">Flux Variability Analysis (FVA) </w:t>
      </w:r>
      <w:r>
        <w:rPr>
          <w:rFonts w:ascii="Times New Roman" w:eastAsia="Times New Roman" w:hAnsi="Times New Roman"/>
          <w:sz w:val="24"/>
          <w:szCs w:val="24"/>
          <w:lang w:val="en-GB" w:eastAsia="en-GB"/>
        </w:rPr>
        <w:t xml:space="preserve">quantifies the feasible ranges of reaction fluxes (v) within the network, considering both optimal (µ=1) or sub-optimal (µ&lt; 1) objective value levels obtained from FBA. It is carried out in two phases, firstly a unique optimization finds the maximum </w:t>
      </w:r>
      <w:r>
        <w:rPr>
          <w:rFonts w:ascii="Times New Roman" w:eastAsia="Times New Roman" w:hAnsi="Times New Roman"/>
          <w:b/>
          <w:bCs/>
          <w:sz w:val="24"/>
          <w:szCs w:val="24"/>
          <w:lang w:val="en-GB" w:eastAsia="en-GB"/>
        </w:rPr>
        <w:t>objective value, Z</w:t>
      </w:r>
      <w:r>
        <w:rPr>
          <w:rFonts w:ascii="Times New Roman" w:eastAsia="Times New Roman" w:hAnsi="Times New Roman"/>
          <w:b/>
          <w:bCs/>
          <w:sz w:val="24"/>
          <w:szCs w:val="24"/>
          <w:vertAlign w:val="subscript"/>
          <w:lang w:val="en-GB" w:eastAsia="en-GB"/>
        </w:rPr>
        <w:t>0</w:t>
      </w:r>
      <w:r>
        <w:rPr>
          <w:rFonts w:ascii="Times New Roman" w:eastAsia="Times New Roman" w:hAnsi="Times New Roman"/>
          <w:sz w:val="24"/>
          <w:szCs w:val="24"/>
          <w:lang w:val="en-GB" w:eastAsia="en-GB"/>
        </w:rPr>
        <w:t xml:space="preserve"> and secondly, with this fixed objective value and n reactions in the model</w:t>
      </w:r>
      <w:r>
        <w:rPr>
          <w:rFonts w:ascii="Times New Roman" w:eastAsia="Times New Roman" w:hAnsi="Times New Roman"/>
          <w:b/>
          <w:bCs/>
          <w:sz w:val="24"/>
          <w:szCs w:val="24"/>
          <w:lang w:val="en-GB" w:eastAsia="en-GB"/>
        </w:rPr>
        <w:t>, 2 x n optimizations</w:t>
      </w:r>
      <w:r>
        <w:rPr>
          <w:rFonts w:ascii="Times New Roman" w:eastAsia="Times New Roman" w:hAnsi="Times New Roman"/>
          <w:sz w:val="24"/>
          <w:szCs w:val="24"/>
          <w:lang w:val="en-GB" w:eastAsia="en-GB"/>
        </w:rPr>
        <w:t xml:space="preserve"> are done (minimization and maximization) to calculate the </w:t>
      </w:r>
      <w:r>
        <w:rPr>
          <w:rFonts w:ascii="Times New Roman" w:eastAsia="Times New Roman" w:hAnsi="Times New Roman"/>
          <w:b/>
          <w:bCs/>
          <w:sz w:val="24"/>
          <w:szCs w:val="24"/>
          <w:lang w:val="en-GB" w:eastAsia="en-GB"/>
        </w:rPr>
        <w:t>ranges</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of</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fluxes</w:t>
      </w:r>
      <w:r>
        <w:rPr>
          <w:rFonts w:ascii="Times New Roman" w:eastAsia="Times New Roman" w:hAnsi="Times New Roman"/>
          <w:sz w:val="24"/>
          <w:szCs w:val="24"/>
          <w:lang w:val="en-GB" w:eastAsia="en-GB"/>
        </w:rPr>
        <w:t xml:space="preserve"> in the metabolic network, vi. This information can be used to identify important metabolic reactions and explore the system's capabilities, such as network redundancy, under specific simulation conditions. FVA provides a broader understanding of the metabolic network's behaviour and aids in various analyses related to metabolic fluxes </w:t>
      </w:r>
      <w:r>
        <w:rPr>
          <w:rStyle w:val="hgkelc"/>
          <w:rFonts w:ascii="Times New Roman" w:hAnsi="Times New Roman"/>
          <w:sz w:val="24"/>
          <w:szCs w:val="24"/>
          <w:lang w:val="en"/>
        </w:rPr>
        <w:t>(Kenefake et al. 2022).</w:t>
      </w:r>
    </w:p>
    <w:p w14:paraId="60575DF8" w14:textId="77777777" w:rsidR="007902ED" w:rsidRDefault="0068425C">
      <w:pPr>
        <w:spacing w:line="276" w:lineRule="auto"/>
        <w:jc w:val="both"/>
        <w:rPr>
          <w:rFonts w:ascii="Times New Roman" w:hAnsi="Times New Roman"/>
          <w:sz w:val="24"/>
          <w:szCs w:val="24"/>
          <w:lang w:val="en-GB"/>
        </w:rPr>
      </w:pPr>
      <w:r>
        <w:rPr>
          <w:rFonts w:ascii="Times New Roman" w:hAnsi="Times New Roman"/>
          <w:sz w:val="24"/>
          <w:szCs w:val="24"/>
          <w:lang w:val="en-GB"/>
        </w:rPr>
        <w:t>Advancements in the use of GEMs have contributed to various applications, such as optimizing strains for bio-based chemical production, targeting drugs in pathogens, predicting enzyme functions, conducting panreactome analysis, modelling interactions between multiple cells or organisms, and enhancing our understanding of metabolism in different species (Gu et al. 2019).</w:t>
      </w:r>
    </w:p>
    <w:p w14:paraId="12BCE97C" w14:textId="77777777" w:rsidR="007902ED" w:rsidRDefault="0068425C">
      <w:pPr>
        <w:pStyle w:val="Prrafodelista"/>
        <w:numPr>
          <w:ilvl w:val="0"/>
          <w:numId w:val="2"/>
        </w:numPr>
        <w:rPr>
          <w:rFonts w:ascii="Times New Roman" w:hAnsi="Times New Roman"/>
          <w:b/>
          <w:bCs/>
          <w:sz w:val="24"/>
          <w:szCs w:val="24"/>
          <w:u w:val="single"/>
          <w:lang w:val="en-GB"/>
        </w:rPr>
      </w:pPr>
      <w:bookmarkStart w:id="73" w:name="_Toc137139862"/>
      <w:bookmarkStart w:id="74" w:name="_Toc137206684"/>
      <w:bookmarkStart w:id="75" w:name="_Toc137469045"/>
      <w:bookmarkStart w:id="76" w:name="_Toc138178717"/>
      <w:bookmarkStart w:id="77" w:name="_Toc138781781"/>
      <w:r>
        <w:rPr>
          <w:rFonts w:ascii="Times New Roman" w:hAnsi="Times New Roman"/>
          <w:b/>
          <w:bCs/>
          <w:sz w:val="24"/>
          <w:szCs w:val="24"/>
          <w:u w:val="single"/>
          <w:lang w:val="en-GB"/>
        </w:rPr>
        <w:t>Dynamic flux balance analysis (dFBA)</w:t>
      </w:r>
      <w:bookmarkEnd w:id="73"/>
      <w:bookmarkEnd w:id="74"/>
      <w:bookmarkEnd w:id="75"/>
      <w:bookmarkEnd w:id="76"/>
      <w:bookmarkEnd w:id="77"/>
    </w:p>
    <w:p w14:paraId="7455ED38" w14:textId="77777777" w:rsidR="007902ED" w:rsidRPr="00312EBE" w:rsidRDefault="0068425C">
      <w:pPr>
        <w:spacing w:line="276" w:lineRule="auto"/>
        <w:jc w:val="both"/>
        <w:rPr>
          <w:lang w:val="en-GB"/>
        </w:rPr>
      </w:pPr>
      <w:r>
        <w:rPr>
          <w:rFonts w:ascii="Times New Roman" w:hAnsi="Times New Roman"/>
          <w:sz w:val="24"/>
          <w:szCs w:val="24"/>
          <w:lang w:val="en-GB"/>
        </w:rPr>
        <w:t xml:space="preserve">GEMs and FBA can be extended </w:t>
      </w:r>
      <w:r>
        <w:rPr>
          <w:rFonts w:ascii="Times New Roman" w:hAnsi="Times New Roman"/>
          <w:b/>
          <w:bCs/>
          <w:sz w:val="24"/>
          <w:szCs w:val="24"/>
          <w:lang w:val="en-GB"/>
        </w:rPr>
        <w:t>to microbial communities</w:t>
      </w:r>
      <w:r>
        <w:rPr>
          <w:rFonts w:ascii="Times New Roman" w:hAnsi="Times New Roman"/>
          <w:sz w:val="24"/>
          <w:szCs w:val="24"/>
          <w:lang w:val="en-GB"/>
        </w:rPr>
        <w:t>, taking into account their interactions and environmental impact, in order to simulate consortia growth including the prediction of emergent features. Computation Of Microbial Ecosystems in Time and Space (COMETS) software utilizes dynamic flux balance analysis (</w:t>
      </w:r>
      <w:r>
        <w:rPr>
          <w:rFonts w:ascii="Times New Roman" w:hAnsi="Times New Roman"/>
          <w:b/>
          <w:bCs/>
          <w:sz w:val="24"/>
          <w:szCs w:val="24"/>
          <w:lang w:val="en-GB"/>
        </w:rPr>
        <w:t>dFBA</w:t>
      </w:r>
      <w:r>
        <w:rPr>
          <w:rFonts w:ascii="Times New Roman" w:hAnsi="Times New Roman"/>
          <w:sz w:val="24"/>
          <w:szCs w:val="24"/>
          <w:lang w:val="en-GB"/>
        </w:rPr>
        <w:t xml:space="preserve">) to simulate multiple microbial species in complex and </w:t>
      </w:r>
      <w:r>
        <w:rPr>
          <w:rFonts w:ascii="Times New Roman" w:hAnsi="Times New Roman"/>
          <w:b/>
          <w:bCs/>
          <w:sz w:val="24"/>
          <w:szCs w:val="24"/>
          <w:lang w:val="en-GB"/>
        </w:rPr>
        <w:t>spatiotemporally</w:t>
      </w:r>
      <w:r>
        <w:rPr>
          <w:rFonts w:ascii="Times New Roman" w:hAnsi="Times New Roman"/>
          <w:sz w:val="24"/>
          <w:szCs w:val="24"/>
          <w:lang w:val="en-GB"/>
        </w:rPr>
        <w:t xml:space="preserve"> structured environments. This approach considers steady-state metabolism within cells while treating species abundance and environmental metabolites as dynamic variables. In dFBA, resource uptake </w:t>
      </w:r>
      <w:r>
        <w:rPr>
          <w:rFonts w:ascii="Times New Roman" w:hAnsi="Times New Roman"/>
          <w:sz w:val="24"/>
          <w:szCs w:val="24"/>
          <w:lang w:val="en-GB"/>
        </w:rPr>
        <w:lastRenderedPageBreak/>
        <w:t xml:space="preserve">(exchange reactions) is estimated using a Michaelis-Menten equation, taking into account the media concentration of resources (Dukovski et al. 2021). </w:t>
      </w:r>
    </w:p>
    <w:p w14:paraId="1F7A7FDF" w14:textId="77777777" w:rsidR="007902ED" w:rsidRPr="00312EBE" w:rsidRDefault="0068425C">
      <w:pPr>
        <w:pStyle w:val="Ttulo1"/>
        <w:rPr>
          <w:lang w:val="en-GB"/>
        </w:rPr>
      </w:pPr>
      <w:bookmarkStart w:id="78" w:name="_Toc138094375"/>
      <w:bookmarkStart w:id="79" w:name="_Toc137139863"/>
      <w:bookmarkStart w:id="80" w:name="_Toc137206685"/>
      <w:bookmarkStart w:id="81" w:name="_Toc137469046"/>
      <w:bookmarkStart w:id="82" w:name="_Toc137732278"/>
      <w:bookmarkStart w:id="83" w:name="_Toc138178718"/>
      <w:bookmarkStart w:id="84" w:name="_Toc138781782"/>
      <w:r>
        <w:rPr>
          <w:rFonts w:ascii="Times New Roman" w:hAnsi="Times New Roman"/>
          <w:b/>
          <w:bCs/>
          <w:color w:val="000000"/>
          <w:sz w:val="24"/>
          <w:szCs w:val="24"/>
          <w:u w:val="single"/>
          <w:lang w:val="en-GB"/>
        </w:rPr>
        <w:t xml:space="preserve">AIM OF THE </w:t>
      </w:r>
      <w:proofErr w:type="gramStart"/>
      <w:r>
        <w:rPr>
          <w:rFonts w:ascii="Times New Roman" w:hAnsi="Times New Roman"/>
          <w:b/>
          <w:bCs/>
          <w:color w:val="000000"/>
          <w:sz w:val="24"/>
          <w:szCs w:val="24"/>
          <w:u w:val="single"/>
          <w:lang w:val="en-GB"/>
        </w:rPr>
        <w:t>PROJECT</w:t>
      </w:r>
      <w:bookmarkEnd w:id="78"/>
      <w:r>
        <w:rPr>
          <w:rFonts w:ascii="Times New Roman" w:hAnsi="Times New Roman"/>
          <w:b/>
          <w:bCs/>
          <w:color w:val="000000"/>
          <w:sz w:val="24"/>
          <w:szCs w:val="24"/>
          <w:u w:val="single"/>
          <w:lang w:val="en-GB"/>
        </w:rPr>
        <w:t xml:space="preserve">  </w:t>
      </w:r>
      <w:bookmarkEnd w:id="79"/>
      <w:bookmarkEnd w:id="80"/>
      <w:bookmarkEnd w:id="81"/>
      <w:bookmarkEnd w:id="82"/>
      <w:r>
        <w:rPr>
          <w:rFonts w:ascii="Times New Roman" w:hAnsi="Times New Roman"/>
          <w:b/>
          <w:bCs/>
          <w:color w:val="000000"/>
          <w:sz w:val="24"/>
          <w:szCs w:val="24"/>
          <w:u w:val="single"/>
          <w:lang w:val="en-GB"/>
        </w:rPr>
        <w:t>(</w:t>
      </w:r>
      <w:proofErr w:type="gramEnd"/>
      <w:r>
        <w:rPr>
          <w:rFonts w:ascii="Times New Roman" w:hAnsi="Times New Roman"/>
          <w:b/>
          <w:bCs/>
          <w:color w:val="000000"/>
          <w:sz w:val="24"/>
          <w:szCs w:val="24"/>
          <w:u w:val="single"/>
          <w:lang w:val="en-GB"/>
        </w:rPr>
        <w:t>1page)</w:t>
      </w:r>
      <w:bookmarkEnd w:id="83"/>
      <w:bookmarkEnd w:id="84"/>
    </w:p>
    <w:p w14:paraId="398851AC" w14:textId="77777777" w:rsidR="007902ED" w:rsidRPr="00312EBE" w:rsidRDefault="0068425C">
      <w:pPr>
        <w:spacing w:before="240" w:line="276" w:lineRule="auto"/>
        <w:jc w:val="both"/>
        <w:rPr>
          <w:lang w:val="en-GB"/>
        </w:rPr>
      </w:pPr>
      <w:r>
        <w:rPr>
          <w:rFonts w:ascii="Times New Roman" w:hAnsi="Times New Roman"/>
          <w:sz w:val="24"/>
          <w:szCs w:val="24"/>
          <w:lang w:val="en-GB"/>
        </w:rPr>
        <w:t xml:space="preserve">As stated in the introduction, bacterial isogenic populations usually come up with different forms of phenotypic heterogeneity, this capability provides organisms to adapt to environmental conditions as it is an adaptative trait. The underlying mechanisms are diverse, from sensory systems with more or less robustness, signalling pathways which ultimately control gene expression to epigenetic regulations can be involved in this variability. The aim of this study is to observe the span of DNA-methylation variability within a clonal </w:t>
      </w:r>
      <w:r>
        <w:rPr>
          <w:rFonts w:ascii="Times New Roman" w:hAnsi="Times New Roman"/>
          <w:i/>
          <w:iCs/>
          <w:sz w:val="24"/>
          <w:szCs w:val="24"/>
          <w:lang w:val="en-GB"/>
        </w:rPr>
        <w:t>Escherichia coli</w:t>
      </w:r>
      <w:r>
        <w:rPr>
          <w:rFonts w:ascii="Times New Roman" w:hAnsi="Times New Roman"/>
          <w:sz w:val="24"/>
          <w:szCs w:val="24"/>
          <w:lang w:val="en-GB"/>
        </w:rPr>
        <w:t xml:space="preserve"> K12 MG1655 population to extract the corresponding potentially regulated transcription units. </w:t>
      </w:r>
    </w:p>
    <w:p w14:paraId="3DB20E26" w14:textId="77777777" w:rsidR="007902ED" w:rsidRDefault="0068425C">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effect of methylation at each locus on gene expression is uncertain and needs further information about the surrounding genome state (methylated/unmethylated) and binding factors affinity to predict whether it favours or hinders transcription. To achieve this, it is necessary to perform single-cell sequencing techniques, which in bacteria are still a field left behind, therefore not so much data is available. When doing bulk sequencing, we can speak about percentage of methylation in each base which means the proportion of the sequenced population that has the locus methylated. As the goal is to study heterogeneity, the project will be focused only on loci that have between 25-75% of methylation which may be causing the phenotypic variability. Loci that are below or above that range are excluded because they represent homogeneity within the population. Genes associated with several of these selected loci, both on regulatory intergenic areas or on coding regions, are candidates of being either silenced or upregulated with respect to the average/bulk expression, which is considered the wild-type. </w:t>
      </w:r>
    </w:p>
    <w:p w14:paraId="72D59966" w14:textId="77777777" w:rsidR="007902ED" w:rsidRPr="00312EBE" w:rsidRDefault="0068425C">
      <w:pPr>
        <w:spacing w:before="240" w:line="276" w:lineRule="auto"/>
        <w:jc w:val="both"/>
        <w:rPr>
          <w:lang w:val="en-GB"/>
        </w:rPr>
      </w:pPr>
      <w:r>
        <w:rPr>
          <w:rFonts w:ascii="Times New Roman" w:hAnsi="Times New Roman"/>
          <w:sz w:val="24"/>
          <w:szCs w:val="24"/>
          <w:lang w:val="en-GB"/>
        </w:rPr>
        <w:t xml:space="preserve">Modification on gene expression ultimately affects fluxes of metabolic reactions. Here entries the modelling part where I will identify the reactions associated to methylation regulation that, when modifying their fluxes, have negative impact on the growth of the wt. The rationale is that these reactions are not optimally working in the medium where </w:t>
      </w:r>
      <w:r>
        <w:rPr>
          <w:rFonts w:ascii="Times New Roman" w:hAnsi="Times New Roman"/>
          <w:i/>
          <w:iCs/>
          <w:sz w:val="24"/>
          <w:szCs w:val="24"/>
          <w:lang w:val="en-GB"/>
        </w:rPr>
        <w:t>E. coli</w:t>
      </w:r>
      <w:r>
        <w:rPr>
          <w:rFonts w:ascii="Times New Roman" w:hAnsi="Times New Roman"/>
          <w:sz w:val="24"/>
          <w:szCs w:val="24"/>
          <w:lang w:val="en-GB"/>
        </w:rPr>
        <w:t xml:space="preserve"> is growing, however, they prepare the population for a sudden change in the medium. As a prove of concept we can translate this idea into a simulation where it is represented manually the heterogeneity of an isogenic population by laying out different proportions the wt model and one or more models that differ on the flux of the indicated reactions. Each model would display a possible metabolic state of the </w:t>
      </w:r>
      <w:r>
        <w:rPr>
          <w:rFonts w:ascii="Times New Roman" w:hAnsi="Times New Roman"/>
          <w:i/>
          <w:iCs/>
          <w:sz w:val="24"/>
          <w:szCs w:val="24"/>
          <w:lang w:val="en-GB"/>
        </w:rPr>
        <w:t>E. coli</w:t>
      </w:r>
      <w:r>
        <w:rPr>
          <w:rFonts w:ascii="Times New Roman" w:hAnsi="Times New Roman"/>
          <w:sz w:val="24"/>
          <w:szCs w:val="24"/>
          <w:lang w:val="en-GB"/>
        </w:rPr>
        <w:t xml:space="preserve"> K12 MG1655 strain. By simulating their growth in a changing environment, we are representing a possible bet-hedging strategy.</w:t>
      </w:r>
    </w:p>
    <w:p w14:paraId="076AD6D8" w14:textId="77777777" w:rsidR="007902ED" w:rsidRPr="00312EBE" w:rsidRDefault="0068425C">
      <w:pPr>
        <w:spacing w:before="240" w:line="276" w:lineRule="auto"/>
        <w:jc w:val="both"/>
        <w:rPr>
          <w:lang w:val="en-GB"/>
        </w:rPr>
      </w:pPr>
      <w:r>
        <w:rPr>
          <w:rFonts w:ascii="Times New Roman" w:hAnsi="Times New Roman"/>
          <w:sz w:val="24"/>
          <w:szCs w:val="24"/>
          <w:lang w:val="en-GB"/>
        </w:rPr>
        <w:t>A final task would be to characterize the methylated loci, searching for the motifs that are found to be methylated, and if there is any relationship between percentage of methylation and degeneracy or genomic region associated.</w:t>
      </w:r>
    </w:p>
    <w:p w14:paraId="28C0C874" w14:textId="77777777" w:rsidR="007902ED" w:rsidRDefault="0068425C">
      <w:pPr>
        <w:pStyle w:val="Ttulo1"/>
      </w:pPr>
      <w:bookmarkStart w:id="85" w:name="_Toc137139864"/>
      <w:bookmarkStart w:id="86" w:name="_Toc137206686"/>
      <w:bookmarkStart w:id="87" w:name="_Toc137469047"/>
      <w:bookmarkStart w:id="88" w:name="_Toc137732279"/>
      <w:bookmarkStart w:id="89" w:name="_Toc138094376"/>
      <w:bookmarkStart w:id="90" w:name="_Toc138178719"/>
      <w:bookmarkStart w:id="91" w:name="_Toc138781783"/>
      <w:r>
        <w:rPr>
          <w:rFonts w:ascii="Times New Roman" w:hAnsi="Times New Roman"/>
          <w:b/>
          <w:bCs/>
          <w:color w:val="auto"/>
          <w:sz w:val="24"/>
          <w:szCs w:val="24"/>
          <w:lang w:val="en-GB"/>
        </w:rPr>
        <w:lastRenderedPageBreak/>
        <w:t xml:space="preserve">METHODS </w:t>
      </w:r>
      <w:r>
        <w:rPr>
          <w:rFonts w:ascii="Times New Roman" w:hAnsi="Times New Roman"/>
          <w:b/>
          <w:bCs/>
          <w:i/>
          <w:color w:val="auto"/>
          <w:sz w:val="24"/>
          <w:szCs w:val="24"/>
          <w:lang w:val="en-GB"/>
        </w:rPr>
        <w:t>(about 15-25 pages)</w:t>
      </w:r>
      <w:bookmarkEnd w:id="85"/>
      <w:bookmarkEnd w:id="86"/>
      <w:bookmarkEnd w:id="87"/>
      <w:bookmarkEnd w:id="88"/>
      <w:bookmarkEnd w:id="89"/>
      <w:bookmarkEnd w:id="90"/>
      <w:bookmarkEnd w:id="91"/>
    </w:p>
    <w:p w14:paraId="06D6D586" w14:textId="77777777" w:rsidR="007902ED" w:rsidRDefault="0068425C">
      <w:pPr>
        <w:pStyle w:val="Prrafodelista"/>
        <w:numPr>
          <w:ilvl w:val="0"/>
          <w:numId w:val="2"/>
        </w:numPr>
        <w:spacing w:before="240" w:line="276" w:lineRule="auto"/>
        <w:jc w:val="both"/>
        <w:rPr>
          <w:rFonts w:ascii="Times New Roman" w:hAnsi="Times New Roman"/>
          <w:b/>
          <w:bCs/>
          <w:sz w:val="24"/>
          <w:szCs w:val="24"/>
          <w:u w:val="single"/>
          <w:lang w:val="en-GB"/>
        </w:rPr>
      </w:pPr>
      <w:bookmarkStart w:id="92" w:name="_Toc137139865"/>
      <w:bookmarkStart w:id="93" w:name="_Toc137206687"/>
      <w:bookmarkStart w:id="94" w:name="_Toc137469048"/>
      <w:bookmarkStart w:id="95" w:name="_Toc137732280"/>
      <w:bookmarkStart w:id="96" w:name="_Toc138178720"/>
      <w:bookmarkStart w:id="97" w:name="_Toc138781784"/>
      <w:r>
        <w:rPr>
          <w:rFonts w:ascii="Times New Roman" w:hAnsi="Times New Roman"/>
          <w:b/>
          <w:bCs/>
          <w:sz w:val="24"/>
          <w:szCs w:val="24"/>
          <w:u w:val="single"/>
          <w:lang w:val="en-GB"/>
        </w:rPr>
        <w:t>Starting sequencing data</w:t>
      </w:r>
      <w:bookmarkEnd w:id="92"/>
      <w:bookmarkEnd w:id="93"/>
      <w:bookmarkEnd w:id="94"/>
      <w:bookmarkEnd w:id="95"/>
      <w:bookmarkEnd w:id="96"/>
      <w:bookmarkEnd w:id="97"/>
    </w:p>
    <w:p w14:paraId="7ACA1ED0" w14:textId="77777777" w:rsidR="007902ED" w:rsidRPr="00312EBE" w:rsidRDefault="0068425C">
      <w:pPr>
        <w:spacing w:before="240" w:line="276" w:lineRule="auto"/>
        <w:jc w:val="both"/>
        <w:rPr>
          <w:lang w:val="en-GB"/>
        </w:rPr>
      </w:pPr>
      <w:r>
        <w:rPr>
          <w:rFonts w:ascii="Times New Roman" w:hAnsi="Times New Roman"/>
          <w:sz w:val="24"/>
          <w:szCs w:val="24"/>
          <w:lang w:val="en-GB"/>
        </w:rPr>
        <w:t xml:space="preserve">The strain of choice to study was </w:t>
      </w:r>
      <w:r>
        <w:rPr>
          <w:rFonts w:ascii="Times New Roman" w:hAnsi="Times New Roman"/>
          <w:i/>
          <w:iCs/>
          <w:sz w:val="24"/>
          <w:szCs w:val="24"/>
          <w:lang w:val="en-GB"/>
        </w:rPr>
        <w:t>Escherichia coli</w:t>
      </w:r>
      <w:r>
        <w:rPr>
          <w:rFonts w:ascii="Times New Roman" w:hAnsi="Times New Roman"/>
          <w:sz w:val="24"/>
          <w:szCs w:val="24"/>
          <w:lang w:val="en-GB"/>
        </w:rPr>
        <w:t xml:space="preserve"> K-12 substr. MG1655. Its genotype is F- lambda- </w:t>
      </w:r>
      <w:r>
        <w:rPr>
          <w:rFonts w:ascii="Times New Roman" w:hAnsi="Times New Roman"/>
          <w:i/>
          <w:iCs/>
          <w:sz w:val="24"/>
          <w:szCs w:val="24"/>
          <w:lang w:val="en-GB"/>
        </w:rPr>
        <w:t>ilvG</w:t>
      </w:r>
      <w:r>
        <w:rPr>
          <w:rFonts w:ascii="Times New Roman" w:hAnsi="Times New Roman"/>
          <w:sz w:val="24"/>
          <w:szCs w:val="24"/>
          <w:lang w:val="en-GB"/>
        </w:rPr>
        <w:t xml:space="preserve">- </w:t>
      </w:r>
      <w:r>
        <w:rPr>
          <w:rFonts w:ascii="Times New Roman" w:hAnsi="Times New Roman"/>
          <w:i/>
          <w:iCs/>
          <w:sz w:val="24"/>
          <w:szCs w:val="24"/>
          <w:lang w:val="en-GB"/>
        </w:rPr>
        <w:t>rfb</w:t>
      </w:r>
      <w:r>
        <w:rPr>
          <w:rFonts w:ascii="Times New Roman" w:hAnsi="Times New Roman"/>
          <w:sz w:val="24"/>
          <w:szCs w:val="24"/>
          <w:lang w:val="en-GB"/>
        </w:rPr>
        <w:t xml:space="preserve">-50 </w:t>
      </w:r>
      <w:r>
        <w:rPr>
          <w:rFonts w:ascii="Times New Roman" w:hAnsi="Times New Roman"/>
          <w:i/>
          <w:iCs/>
          <w:sz w:val="24"/>
          <w:szCs w:val="24"/>
          <w:lang w:val="en-GB"/>
        </w:rPr>
        <w:t>rph</w:t>
      </w:r>
      <w:r>
        <w:rPr>
          <w:rFonts w:ascii="Times New Roman" w:hAnsi="Times New Roman"/>
          <w:sz w:val="24"/>
          <w:szCs w:val="24"/>
          <w:lang w:val="en-GB"/>
        </w:rPr>
        <w:t xml:space="preserve">-1. </w:t>
      </w:r>
      <w:r>
        <w:rPr>
          <w:rFonts w:ascii="Times New Roman" w:eastAsia="Times New Roman" w:hAnsi="Times New Roman"/>
          <w:sz w:val="24"/>
          <w:szCs w:val="24"/>
          <w:lang w:val="en-GB" w:eastAsia="en-GB"/>
        </w:rPr>
        <w:t xml:space="preserve">The serotype of this strain is </w:t>
      </w:r>
      <w:r>
        <w:rPr>
          <w:rFonts w:ascii="Times New Roman" w:hAnsi="Times New Roman"/>
          <w:sz w:val="24"/>
          <w:szCs w:val="24"/>
          <w:lang w:val="en-GB"/>
        </w:rPr>
        <w:t>OR:H</w:t>
      </w:r>
      <w:proofErr w:type="gramStart"/>
      <w:r>
        <w:rPr>
          <w:rFonts w:ascii="Times New Roman" w:hAnsi="Times New Roman"/>
          <w:sz w:val="24"/>
          <w:szCs w:val="24"/>
          <w:lang w:val="en-GB"/>
        </w:rPr>
        <w:t>48:K</w:t>
      </w:r>
      <w:proofErr w:type="gramEnd"/>
      <w:r>
        <w:rPr>
          <w:rFonts w:ascii="Times New Roman" w:hAnsi="Times New Roman"/>
          <w:sz w:val="24"/>
          <w:szCs w:val="24"/>
          <w:lang w:val="en-GB"/>
        </w:rPr>
        <w:t xml:space="preserve">-. This </w:t>
      </w:r>
      <w:r>
        <w:rPr>
          <w:rFonts w:ascii="Times New Roman" w:hAnsi="Times New Roman"/>
          <w:b/>
          <w:bCs/>
          <w:sz w:val="24"/>
          <w:szCs w:val="24"/>
          <w:lang w:val="en-GB"/>
        </w:rPr>
        <w:t xml:space="preserve">strain closely resembles the wild-type </w:t>
      </w:r>
      <w:r>
        <w:rPr>
          <w:rFonts w:ascii="Times New Roman" w:hAnsi="Times New Roman"/>
          <w:b/>
          <w:bCs/>
          <w:i/>
          <w:iCs/>
          <w:sz w:val="24"/>
          <w:szCs w:val="24"/>
          <w:lang w:val="en-GB"/>
        </w:rPr>
        <w:t>E. coli</w:t>
      </w:r>
      <w:r>
        <w:rPr>
          <w:rFonts w:ascii="Times New Roman" w:hAnsi="Times New Roman"/>
          <w:sz w:val="24"/>
          <w:szCs w:val="24"/>
          <w:lang w:val="en-GB"/>
        </w:rPr>
        <w:t xml:space="preserve"> and has undergone minimal genetic manipulation. It was primarily modified to eliminate the temperate bacteriophage lambda and F plasmid through exposure to ultraviolet light and acridine orange, respectively. The listed mutations in the genotype are commonly found in most K-12 strains and are believed to have occurred early in the history of the laboratory strain. Rph gene is involved in the processing of ribonucleic acid (RNA), a frameshift at the end of it, leads to reduced pyrE expression and mild pyrimidine starvation, resulting in the strain growing 10 to 15% slower in pyrimidine-free medium compared to medium containing uracil. The ilvG- mutation is also a frameshift that disrupts acetohydroxy acid synthase II, an enzyme associated with the biosynthesis of isoleucine. Additionally, the rfb-50 mutation involves an insertion of IS5, leading to the absence of O-antigen synthesis. This initial </w:t>
      </w:r>
      <w:r>
        <w:rPr>
          <w:rFonts w:ascii="Times New Roman" w:hAnsi="Times New Roman"/>
          <w:i/>
          <w:iCs/>
          <w:sz w:val="24"/>
          <w:szCs w:val="24"/>
          <w:lang w:val="en-GB"/>
        </w:rPr>
        <w:t>E. coli</w:t>
      </w:r>
      <w:r>
        <w:rPr>
          <w:rFonts w:ascii="Times New Roman" w:hAnsi="Times New Roman"/>
          <w:sz w:val="24"/>
          <w:szCs w:val="24"/>
          <w:lang w:val="en-GB"/>
        </w:rPr>
        <w:t xml:space="preserve"> strain K-12 was isolated from a stool sample of a diphtheria patient in California, in 1922. From a stab-culture of that one, W1485 strain was derived in Joshua Lederberg's lab. Finally, from W1485 the strain MG1655 was derived and named by Mark Guyer (</w:t>
      </w:r>
      <w:proofErr w:type="gramStart"/>
      <w:r>
        <w:rPr>
          <w:rFonts w:ascii="Times New Roman" w:hAnsi="Times New Roman"/>
          <w:sz w:val="24"/>
          <w:szCs w:val="24"/>
          <w:lang w:val="en-GB"/>
        </w:rPr>
        <w:t>E.coli</w:t>
      </w:r>
      <w:proofErr w:type="gramEnd"/>
      <w:r>
        <w:rPr>
          <w:rFonts w:ascii="Times New Roman" w:hAnsi="Times New Roman"/>
          <w:sz w:val="24"/>
          <w:szCs w:val="24"/>
          <w:lang w:val="en-GB"/>
        </w:rPr>
        <w:t xml:space="preserve"> Genome Project, 2023).</w:t>
      </w:r>
    </w:p>
    <w:p w14:paraId="370D070D" w14:textId="5C1BBA19" w:rsidR="007902ED" w:rsidRPr="00312EBE" w:rsidRDefault="0068425C">
      <w:pPr>
        <w:spacing w:line="276" w:lineRule="auto"/>
        <w:jc w:val="both"/>
        <w:rPr>
          <w:lang w:val="en-GB"/>
        </w:rPr>
      </w:pPr>
      <w:r>
        <w:rPr>
          <w:rFonts w:ascii="Times New Roman" w:hAnsi="Times New Roman"/>
          <w:sz w:val="24"/>
          <w:szCs w:val="24"/>
          <w:lang w:val="en-GB"/>
        </w:rPr>
        <w:t>The scope of this project was fully computational, the employed starting data was obtained from already sequenced by other groups that satisfied the wild type strain requirements and that were grown on glucose as carbon source.</w:t>
      </w:r>
    </w:p>
    <w:p w14:paraId="09D4505F" w14:textId="240901B7" w:rsidR="007902ED" w:rsidRPr="00D44204" w:rsidRDefault="0068425C">
      <w:pPr>
        <w:spacing w:before="240" w:line="276" w:lineRule="auto"/>
        <w:jc w:val="both"/>
        <w:rPr>
          <w:lang w:val="en-GB"/>
        </w:rPr>
      </w:pPr>
      <w:r>
        <w:rPr>
          <w:rFonts w:ascii="Times New Roman" w:eastAsia="Times New Roman" w:hAnsi="Times New Roman"/>
          <w:sz w:val="24"/>
          <w:szCs w:val="24"/>
          <w:lang w:val="en-GB" w:eastAsia="en-GB"/>
        </w:rPr>
        <w:t>Three primary methods are currently utilized for sequencing DNA methylation at the base-resolution level. These methods include:</w:t>
      </w:r>
      <w:r>
        <w:rPr>
          <w:lang w:val="en-GB"/>
        </w:rPr>
        <w:t xml:space="preserve"> </w:t>
      </w:r>
    </w:p>
    <w:p w14:paraId="311C0D67" w14:textId="53034585" w:rsidR="007902ED" w:rsidRPr="00312EBE" w:rsidRDefault="00D44204">
      <w:pPr>
        <w:numPr>
          <w:ilvl w:val="0"/>
          <w:numId w:val="3"/>
        </w:numPr>
        <w:spacing w:before="240" w:after="10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13888" behindDoc="0" locked="0" layoutInCell="1" allowOverlap="1" wp14:anchorId="3C795D45" wp14:editId="3FC21EAE">
                <wp:simplePos x="0" y="0"/>
                <wp:positionH relativeFrom="margin">
                  <wp:align>right</wp:align>
                </wp:positionH>
                <wp:positionV relativeFrom="paragraph">
                  <wp:posOffset>133985</wp:posOffset>
                </wp:positionV>
                <wp:extent cx="3119755" cy="1730375"/>
                <wp:effectExtent l="0" t="0" r="0" b="0"/>
                <wp:wrapSquare wrapText="bothSides"/>
                <wp:docPr id="159329693" name="Group 4"/>
                <wp:cNvGraphicFramePr/>
                <a:graphic xmlns:a="http://schemas.openxmlformats.org/drawingml/2006/main">
                  <a:graphicData uri="http://schemas.microsoft.com/office/word/2010/wordprocessingGroup">
                    <wpg:wgp>
                      <wpg:cNvGrpSpPr/>
                      <wpg:grpSpPr>
                        <a:xfrm>
                          <a:off x="0" y="0"/>
                          <a:ext cx="3119755" cy="1730375"/>
                          <a:chOff x="0" y="0"/>
                          <a:chExt cx="2590447" cy="1447796"/>
                        </a:xfrm>
                      </wpg:grpSpPr>
                      <wps:wsp>
                        <wps:cNvPr id="1666614649" name="Text Box 1"/>
                        <wps:cNvSpPr txBox="1"/>
                        <wps:spPr>
                          <a:xfrm>
                            <a:off x="47272" y="1257300"/>
                            <a:ext cx="2543175" cy="190496"/>
                          </a:xfrm>
                          <a:prstGeom prst="rect">
                            <a:avLst/>
                          </a:prstGeom>
                        </wps:spPr>
                        <wps:txbx>
                          <w:txbxContent>
                            <w:p w14:paraId="164881C5" w14:textId="1DAAC480" w:rsidR="0068425C" w:rsidRDefault="0068425C">
                              <w:pPr>
                                <w:pStyle w:val="Descripcin"/>
                              </w:pPr>
                              <w:r>
                                <w:t>Figure 12. Bisulfite conversion</w:t>
                              </w:r>
                            </w:p>
                          </w:txbxContent>
                        </wps:txbx>
                        <wps:bodyPr vert="horz" wrap="square" lIns="0" tIns="0" rIns="0" bIns="0" anchor="t" anchorCtr="0" compatLnSpc="1">
                          <a:noAutofit/>
                        </wps:bodyPr>
                      </wps:wsp>
                      <pic:pic xmlns:pic="http://schemas.openxmlformats.org/drawingml/2006/picture">
                        <pic:nvPicPr>
                          <pic:cNvPr id="2134060274" name="Picture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146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5D45" id="_x0000_s1060" style="position:absolute;left:0;text-align:left;margin-left:194.45pt;margin-top:10.55pt;width:245.65pt;height:136.25pt;z-index:251813888;mso-position-horizontal:right;mso-position-horizontal-relative:margin;mso-width-relative:margin;mso-height-relative:margin" coordsize="25904,1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">
                <v:shape id="_x0000_s1061" type="#_x0000_t202" style="position:absolute;left:472;top:12573;width:2543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" filled="f" stroked="f">
                  <v:textbox inset="0,0,0,0">
                    <w:txbxContent>
                      <w:p w14:paraId="164881C5" w14:textId="1DAAC480" w:rsidR="0068425C" w:rsidRDefault="0068425C">
                        <w:pPr>
                          <w:pStyle w:val="Descripcin"/>
                        </w:pPr>
                        <w:r>
                          <w:t>Figure 12. Bisulfite conversion</w:t>
                        </w:r>
                      </w:p>
                    </w:txbxContent>
                  </v:textbox>
                </v:shape>
                <v:shape id="Picture 3" o:spid="_x0000_s1062" type="#_x0000_t75" style="position:absolute;width:25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">
                  <v:imagedata r:id="rId34" o:title=""/>
                </v:shape>
                <w10:wrap type="square" anchorx="margin"/>
              </v:group>
            </w:pict>
          </mc:Fallback>
        </mc:AlternateContent>
      </w:r>
      <w:r>
        <w:rPr>
          <w:rFonts w:ascii="Times New Roman" w:hAnsi="Times New Roman"/>
          <w:noProof/>
          <w:sz w:val="24"/>
          <w:szCs w:val="24"/>
          <w:lang w:val="en-GB"/>
        </w:rPr>
        <mc:AlternateContent>
          <mc:Choice Requires="wpg">
            <w:drawing>
              <wp:anchor distT="0" distB="0" distL="114300" distR="114300" simplePos="0" relativeHeight="251816960" behindDoc="0" locked="0" layoutInCell="1" allowOverlap="1" wp14:anchorId="7308C1BD" wp14:editId="151FD932">
                <wp:simplePos x="0" y="0"/>
                <wp:positionH relativeFrom="margin">
                  <wp:align>right</wp:align>
                </wp:positionH>
                <wp:positionV relativeFrom="paragraph">
                  <wp:posOffset>2029460</wp:posOffset>
                </wp:positionV>
                <wp:extent cx="2246630" cy="3505203"/>
                <wp:effectExtent l="0" t="0" r="1270" b="0"/>
                <wp:wrapSquare wrapText="bothSides"/>
                <wp:docPr id="1335879580" name="Group 6"/>
                <wp:cNvGraphicFramePr/>
                <a:graphic xmlns:a="http://schemas.openxmlformats.org/drawingml/2006/main">
                  <a:graphicData uri="http://schemas.microsoft.com/office/word/2010/wordprocessingGroup">
                    <wpg:wgp>
                      <wpg:cNvGrpSpPr/>
                      <wpg:grpSpPr>
                        <a:xfrm>
                          <a:off x="0" y="0"/>
                          <a:ext cx="2246630" cy="3505203"/>
                          <a:chOff x="-76200" y="0"/>
                          <a:chExt cx="2246630" cy="3505203"/>
                        </a:xfrm>
                      </wpg:grpSpPr>
                      <wps:wsp>
                        <wps:cNvPr id="1243091754" name="Text Box 1"/>
                        <wps:cNvSpPr txBox="1"/>
                        <wps:spPr>
                          <a:xfrm>
                            <a:off x="-76200" y="3238500"/>
                            <a:ext cx="1997707" cy="266703"/>
                          </a:xfrm>
                          <a:prstGeom prst="rect">
                            <a:avLst/>
                          </a:prstGeom>
                        </wps:spPr>
                        <wps:txbx>
                          <w:txbxContent>
                            <w:p w14:paraId="02647CEA" w14:textId="4BAA0158" w:rsidR="0068425C" w:rsidRDefault="0068425C">
                              <w:pPr>
                                <w:pStyle w:val="Descripcin"/>
                                <w:rPr>
                                  <w:lang w:val="en-GB"/>
                                </w:rPr>
                              </w:pPr>
                              <w:r>
                                <w:rPr>
                                  <w:lang w:val="en-GB"/>
                                </w:rPr>
                                <w:t>Figure 13. ABBS. (Chapin et al. 2022)</w:t>
                              </w:r>
                            </w:p>
                          </w:txbxContent>
                        </wps:txbx>
                        <wps:bodyPr vert="horz" wrap="square" lIns="0" tIns="0" rIns="0" bIns="0" anchor="t" anchorCtr="0" compatLnSpc="1">
                          <a:spAutoFit/>
                        </wps:bodyPr>
                      </wps:wsp>
                      <pic:pic xmlns:pic="http://schemas.openxmlformats.org/drawingml/2006/picture">
                        <pic:nvPicPr>
                          <pic:cNvPr id="1206578336" name="Picture 5"/>
                          <pic:cNvPicPr>
                            <a:picLocks noChangeAspect="1"/>
                          </pic:cNvPicPr>
                        </pic:nvPicPr>
                        <pic:blipFill rotWithShape="1">
                          <a:blip r:embed="rId35">
                            <a:extLst>
                              <a:ext uri="{28A0092B-C50C-407E-A947-70E740481C1C}">
                                <a14:useLocalDpi xmlns:a14="http://schemas.microsoft.com/office/drawing/2010/main" val="0"/>
                              </a:ext>
                            </a:extLst>
                          </a:blip>
                          <a:srcRect t="1485" r="41968" b="34395"/>
                          <a:stretch/>
                        </pic:blipFill>
                        <pic:spPr bwMode="auto">
                          <a:xfrm>
                            <a:off x="0" y="0"/>
                            <a:ext cx="2170430" cy="3133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08C1BD" id="_x0000_s1063" style="position:absolute;left:0;text-align:left;margin-left:125.7pt;margin-top:159.8pt;width:176.9pt;height:276pt;z-index:251816960;mso-position-horizontal:right;mso-position-horizontal-relative:margin;mso-width-relative:margin;mso-height-relative:margin" coordorigin="-762" coordsize="22466,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">
                <v:shape id="_x0000_s1064" type="#_x0000_t202" style="position:absolute;left:-762;top:32385;width:19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" filled="f" stroked="f">
                  <v:textbox style="mso-fit-shape-to-text:t" inset="0,0,0,0">
                    <w:txbxContent>
                      <w:p w14:paraId="02647CEA" w14:textId="4BAA0158" w:rsidR="0068425C" w:rsidRDefault="0068425C">
                        <w:pPr>
                          <w:pStyle w:val="Descripcin"/>
                          <w:rPr>
                            <w:lang w:val="en-GB"/>
                          </w:rPr>
                        </w:pPr>
                        <w:r>
                          <w:rPr>
                            <w:lang w:val="en-GB"/>
                          </w:rPr>
                          <w:t>Figure 13. ABBS. (Chapin et al. 2022)</w:t>
                        </w:r>
                      </w:p>
                    </w:txbxContent>
                  </v:textbox>
                </v:shape>
                <v:shape id="Picture 5" o:spid="_x0000_s1065" type="#_x0000_t75" style="position:absolute;width:2170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">
                  <v:imagedata r:id="rId36" o:title="" croptop="973f" cropbottom="22541f" cropright="27504f"/>
                </v:shape>
                <w10:wrap type="square" anchorx="margin"/>
              </v:group>
            </w:pict>
          </mc:Fallback>
        </mc:AlternateContent>
      </w:r>
      <w:r>
        <w:rPr>
          <w:rFonts w:ascii="Times New Roman" w:eastAsia="Times New Roman" w:hAnsi="Times New Roman"/>
          <w:b/>
          <w:bCs/>
          <w:sz w:val="24"/>
          <w:szCs w:val="24"/>
          <w:lang w:val="en-GB" w:eastAsia="en-GB"/>
        </w:rPr>
        <w:t>Bisulfite Sequencing</w:t>
      </w:r>
      <w:r>
        <w:rPr>
          <w:rFonts w:ascii="Times New Roman" w:eastAsia="Times New Roman" w:hAnsi="Times New Roman"/>
          <w:sz w:val="24"/>
          <w:szCs w:val="24"/>
          <w:lang w:val="en-GB" w:eastAsia="en-GB"/>
        </w:rPr>
        <w:t xml:space="preserve"> (Figure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b): traditionally Whole Genome Bisulfite Sequencing (WGBS) has been used, in which DNA is treated with bisulfite, causing unmethylated cytosines to convert into uracils while leaving methylated cytosines unchanged (Figure 1</w:t>
      </w:r>
      <w:r w:rsidR="004F6166">
        <w:rPr>
          <w:rFonts w:ascii="Times New Roman" w:eastAsia="Times New Roman" w:hAnsi="Times New Roman"/>
          <w:sz w:val="24"/>
          <w:szCs w:val="24"/>
          <w:lang w:val="en-GB" w:eastAsia="en-GB"/>
        </w:rPr>
        <w:t>2</w:t>
      </w:r>
      <w:r>
        <w:rPr>
          <w:rFonts w:ascii="Times New Roman" w:eastAsia="Times New Roman" w:hAnsi="Times New Roman"/>
          <w:sz w:val="24"/>
          <w:szCs w:val="24"/>
          <w:lang w:val="en-GB" w:eastAsia="en-GB"/>
        </w:rPr>
        <w:t>). Subsequently, fully randomized primers are added for library preparation and finally the DNA is sequenced, typically using short-read Illumina sequencing, and aligned to a bisulfite-conversed genome to identify the presence of 5mC</w:t>
      </w:r>
      <w:del w:id="98" w:author="david san leon" w:date="2023-07-05T11:01:00Z">
        <w:r w:rsidDel="00F02E7E">
          <w:rPr>
            <w:rFonts w:ascii="Times New Roman" w:eastAsia="Times New Roman" w:hAnsi="Times New Roman"/>
            <w:sz w:val="24"/>
            <w:szCs w:val="24"/>
            <w:lang w:val="en-GB" w:eastAsia="en-GB"/>
          </w:rPr>
          <w:delText xml:space="preserve"> </w:delText>
        </w:r>
      </w:del>
      <w:r>
        <w:rPr>
          <w:rFonts w:ascii="Times New Roman" w:hAnsi="Times New Roman"/>
          <w:sz w:val="24"/>
          <w:szCs w:val="24"/>
          <w:lang w:val="en-GB"/>
        </w:rPr>
        <w:t xml:space="preserve"> (Payelleville and Brillard 2021)</w:t>
      </w:r>
      <w:r>
        <w:rPr>
          <w:rFonts w:ascii="Times New Roman" w:eastAsia="Times New Roman" w:hAnsi="Times New Roman"/>
          <w:sz w:val="24"/>
          <w:szCs w:val="24"/>
          <w:lang w:val="en-GB" w:eastAsia="en-GB"/>
        </w:rPr>
        <w:t>.</w:t>
      </w:r>
      <w:r>
        <w:rPr>
          <w:rFonts w:ascii="Times New Roman" w:hAnsi="Times New Roman"/>
          <w:sz w:val="24"/>
          <w:szCs w:val="24"/>
          <w:lang w:val="en-GB"/>
        </w:rPr>
        <w:t xml:space="preserve"> A novel bisulfite-based technique called Anchor-Based Bisulfite Sequencing (ABBS) was introduced by Chapin et al. (2022). In ABBS, the focus is on targeting methylated regions using a primer that incorporates five random nucleotides followed by a 3' anchor known as 8-aza-7-deaza-2-deoxyguanosine (PPG). PPG is a pyrimidine analogue that enhances the stability of PPG:C/5mC base-pairing compared to canonical guanosines. Uniquely, bisulfite-refractory methylated cytosines provide a base complementary to the 3' PPG anchor, allowing subsequent elongation using polymerase. ABBS selectively enriches for DNA methylation information and requires up to 10 times fewer sequencing reads compared to WGBS.</w:t>
      </w:r>
    </w:p>
    <w:p w14:paraId="1C3AE76F" w14:textId="71152331" w:rsidR="007902ED" w:rsidRPr="00312EBE" w:rsidRDefault="0068425C">
      <w:pPr>
        <w:numPr>
          <w:ilvl w:val="0"/>
          <w:numId w:val="3"/>
        </w:numPr>
        <w:spacing w:before="240" w:after="100" w:line="276" w:lineRule="auto"/>
        <w:jc w:val="both"/>
        <w:rPr>
          <w:lang w:val="en-GB"/>
        </w:rPr>
      </w:pPr>
      <w:r>
        <w:rPr>
          <w:rFonts w:ascii="Times New Roman" w:hAnsi="Times New Roman"/>
          <w:b/>
          <w:bCs/>
          <w:sz w:val="24"/>
          <w:szCs w:val="24"/>
          <w:lang w:val="en-GB"/>
        </w:rPr>
        <w:t xml:space="preserve">Single Molecule Real Time (SMRT) sequencing: </w:t>
      </w:r>
      <w:r>
        <w:rPr>
          <w:rFonts w:ascii="Times New Roman" w:hAnsi="Times New Roman"/>
          <w:sz w:val="24"/>
          <w:szCs w:val="24"/>
          <w:lang w:val="en-GB"/>
        </w:rPr>
        <w:t xml:space="preserve">it is an advanced third-generation long-read sequencing-by-synthesis technology, utilizes the real-time imaging of fluorescently labelled nucleotides as they undergo synthesis along single DNA strands (Oliveira and Fang 2021). This technique introduces delays in polymerization during DNA sequencing, referred to as InterPulse Duration (IPD) </w:t>
      </w:r>
      <w:r>
        <w:rPr>
          <w:rFonts w:ascii="Times New Roman" w:eastAsia="Times New Roman" w:hAnsi="Times New Roman"/>
          <w:sz w:val="24"/>
          <w:szCs w:val="24"/>
          <w:lang w:val="en-GB" w:eastAsia="en-GB"/>
        </w:rPr>
        <w:t>(Figure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d)</w:t>
      </w:r>
      <w:r>
        <w:rPr>
          <w:rFonts w:ascii="Times New Roman" w:hAnsi="Times New Roman"/>
          <w:sz w:val="24"/>
          <w:szCs w:val="24"/>
          <w:lang w:val="en-GB"/>
        </w:rPr>
        <w:t>. The change in speed is measured relative to an amplified control without modifications, the IPD ratio between control and native template elucidates DNA modification events. Contrarily, the "</w:t>
      </w:r>
      <w:r>
        <w:rPr>
          <w:rFonts w:ascii="Times New Roman" w:hAnsi="Times New Roman"/>
          <w:i/>
          <w:iCs/>
          <w:sz w:val="24"/>
          <w:szCs w:val="24"/>
          <w:lang w:val="en-GB"/>
        </w:rPr>
        <w:t>in silico</w:t>
      </w:r>
      <w:r>
        <w:rPr>
          <w:rFonts w:ascii="Times New Roman" w:hAnsi="Times New Roman"/>
          <w:sz w:val="24"/>
          <w:szCs w:val="24"/>
          <w:lang w:val="en-GB"/>
        </w:rPr>
        <w:t xml:space="preserve"> control" is a model trained to recognize the kinetics of the sequencing chemistry. It calculates IPD ratios without requiring an unmodified control sample (Biosciences n.d.). </w:t>
      </w:r>
    </w:p>
    <w:p w14:paraId="1ACD5DF3" w14:textId="76B15963" w:rsidR="007902ED" w:rsidRPr="00312EBE" w:rsidRDefault="00F130C9">
      <w:pPr>
        <w:spacing w:before="240" w:after="100" w:line="276" w:lineRule="auto"/>
        <w:ind w:left="720"/>
        <w:jc w:val="both"/>
        <w:rPr>
          <w:lang w:val="en-GB"/>
        </w:rPr>
      </w:pPr>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601920" behindDoc="0" locked="0" layoutInCell="1" allowOverlap="1" wp14:anchorId="3273F26B" wp14:editId="78A0F78A">
                <wp:simplePos x="0" y="0"/>
                <wp:positionH relativeFrom="margin">
                  <wp:align>right</wp:align>
                </wp:positionH>
                <wp:positionV relativeFrom="paragraph">
                  <wp:posOffset>1580576</wp:posOffset>
                </wp:positionV>
                <wp:extent cx="2060575" cy="2078355"/>
                <wp:effectExtent l="0" t="0" r="0" b="0"/>
                <wp:wrapSquare wrapText="bothSides"/>
                <wp:docPr id="1133564016" name="Group 5"/>
                <wp:cNvGraphicFramePr/>
                <a:graphic xmlns:a="http://schemas.openxmlformats.org/drawingml/2006/main">
                  <a:graphicData uri="http://schemas.microsoft.com/office/word/2010/wordprocessingGroup">
                    <wpg:wgp>
                      <wpg:cNvGrpSpPr/>
                      <wpg:grpSpPr>
                        <a:xfrm>
                          <a:off x="0" y="0"/>
                          <a:ext cx="2061208" cy="2078974"/>
                          <a:chOff x="0" y="1"/>
                          <a:chExt cx="2061208" cy="2078974"/>
                        </a:xfrm>
                      </wpg:grpSpPr>
                      <pic:pic xmlns:pic="http://schemas.openxmlformats.org/drawingml/2006/picture">
                        <pic:nvPicPr>
                          <pic:cNvPr id="172257319" name="Picture 4"/>
                          <pic:cNvPicPr>
                            <a:picLocks noChangeAspect="1"/>
                          </pic:cNvPicPr>
                        </pic:nvPicPr>
                        <pic:blipFill rotWithShape="1">
                          <a:blip r:embed="rId37"/>
                          <a:srcRect l="1" r="29" b="3780"/>
                          <a:stretch/>
                        </pic:blipFill>
                        <pic:spPr>
                          <a:xfrm>
                            <a:off x="0" y="1"/>
                            <a:ext cx="2055495" cy="1778000"/>
                          </a:xfrm>
                          <a:prstGeom prst="rect">
                            <a:avLst/>
                          </a:prstGeom>
                          <a:noFill/>
                          <a:ln>
                            <a:noFill/>
                            <a:prstDash/>
                          </a:ln>
                        </pic:spPr>
                      </pic:pic>
                      <wps:wsp>
                        <wps:cNvPr id="1614249056" name="Text Box 1"/>
                        <wps:cNvSpPr txBox="1"/>
                        <wps:spPr>
                          <a:xfrm>
                            <a:off x="5080" y="1818628"/>
                            <a:ext cx="2056128" cy="260347"/>
                          </a:xfrm>
                          <a:prstGeom prst="rect">
                            <a:avLst/>
                          </a:prstGeom>
                        </wps:spPr>
                        <wps:txbx>
                          <w:txbxContent>
                            <w:p w14:paraId="6461E721" w14:textId="7C73B641" w:rsidR="0068425C" w:rsidRPr="00312EBE" w:rsidRDefault="0068425C">
                              <w:pPr>
                                <w:pStyle w:val="Descripcin"/>
                                <w:rPr>
                                  <w:lang w:val="en-GB"/>
                                </w:rPr>
                              </w:pPr>
                              <w:r>
                                <w:rPr>
                                  <w:lang w:val="en-GB"/>
                                </w:rPr>
                                <w:t xml:space="preserve">Figure 14. kinetic signatures </w:t>
                              </w:r>
                              <w:r>
                                <w:rPr>
                                  <w:rFonts w:ascii="Times New Roman" w:hAnsi="Times New Roman"/>
                                  <w:lang w:val="en-GB"/>
                                </w:rPr>
                                <w:t>(Biosciences n.d.)</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73F26B" id="_x0000_s1066" style="position:absolute;left:0;text-align:left;margin-left:111.05pt;margin-top:124.45pt;width:162.25pt;height:163.65pt;z-index:251601920;mso-position-horizontal:right;mso-position-horizontal-relative:margin;mso-width-relative:margin;mso-height-relative:margin" coordorigin="" coordsize="20612,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">
                <v:shape id="Picture 4" o:spid="_x0000_s1067" type="#_x0000_t75" style="position:absolute;width:205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">
                  <v:imagedata r:id="rId38" o:title="" cropbottom="2477f" cropleft="1f" cropright="19f"/>
                </v:shape>
                <v:shape id="_x0000_s1068" type="#_x0000_t202" style="position:absolute;left:50;top:18186;width:205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" filled="f" stroked="f">
                  <v:textbox inset="0,0,0,0">
                    <w:txbxContent>
                      <w:p w14:paraId="6461E721" w14:textId="7C73B641" w:rsidR="0068425C" w:rsidRPr="00312EBE" w:rsidRDefault="0068425C">
                        <w:pPr>
                          <w:pStyle w:val="Descripcin"/>
                          <w:rPr>
                            <w:lang w:val="en-GB"/>
                          </w:rPr>
                        </w:pPr>
                        <w:r>
                          <w:rPr>
                            <w:lang w:val="en-GB"/>
                          </w:rPr>
                          <w:t xml:space="preserve">Figure 14. kinetic signatures </w:t>
                        </w:r>
                        <w:r>
                          <w:rPr>
                            <w:rFonts w:ascii="Times New Roman" w:hAnsi="Times New Roman"/>
                            <w:lang w:val="en-GB"/>
                          </w:rPr>
                          <w:t>(Biosciences n.d.)</w:t>
                        </w:r>
                      </w:p>
                    </w:txbxContent>
                  </v:textbox>
                </v:shape>
                <w10:wrap type="square" anchorx="margin"/>
              </v:group>
            </w:pict>
          </mc:Fallback>
        </mc:AlternateContent>
      </w:r>
      <w:r>
        <w:rPr>
          <w:rFonts w:ascii="Times New Roman" w:eastAsia="Times New Roman" w:hAnsi="Times New Roman"/>
          <w:sz w:val="24"/>
          <w:szCs w:val="24"/>
          <w:lang w:val="en-GB" w:eastAsia="en-GB"/>
        </w:rPr>
        <w:t xml:space="preserve">While capable of detecting m4C and m6A modifications, SMRT sequencing has limitations when it comes to accurately detecting m5C </w:t>
      </w:r>
      <w:r>
        <w:rPr>
          <w:rFonts w:ascii="Times New Roman" w:hAnsi="Times New Roman"/>
          <w:sz w:val="24"/>
          <w:szCs w:val="24"/>
          <w:lang w:val="en-GB"/>
        </w:rPr>
        <w:t>(Payelleville and Brillard 2021)</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Detection and identification of DNA modifications are distinct processes. Detection involves recognizing pauses in the polymerase during sequencing, indicating the presence of a modification. Given sufficient coverage, modifications causing a pause can be detected within a region, possibly a few base pairs (+/-1-2) away from the modified base. Identification, however, requires additional analysis to precisely determine the modified base. </w:t>
      </w:r>
      <w:r>
        <w:rPr>
          <w:rFonts w:ascii="Times New Roman" w:eastAsia="Times New Roman" w:hAnsi="Times New Roman"/>
          <w:sz w:val="24"/>
          <w:szCs w:val="24"/>
          <w:lang w:val="en-GB" w:eastAsia="en-GB"/>
        </w:rPr>
        <w:t>Modified bases can impact polymerase dynamics at various positions, resulting in distinct kinetic "signatures." These signatures provide valuable clues for identifying the type of base modification present. For example: 5</w:t>
      </w:r>
      <w:r>
        <w:rPr>
          <w:rFonts w:ascii="Times New Roman" w:hAnsi="Times New Roman"/>
          <w:sz w:val="24"/>
          <w:szCs w:val="24"/>
          <w:lang w:val="en-GB"/>
        </w:rPr>
        <w:t>-mC has key specific kinetic signals two and six bases downstream from the methylated position, 4-mC exactly at the position of the modification and 6-mA at the modified locus and usually five bases downstream (Figure 1</w:t>
      </w:r>
      <w:r w:rsidR="004F6166">
        <w:rPr>
          <w:rFonts w:ascii="Times New Roman" w:hAnsi="Times New Roman"/>
          <w:sz w:val="24"/>
          <w:szCs w:val="24"/>
          <w:lang w:val="en-GB"/>
        </w:rPr>
        <w:t>4</w:t>
      </w:r>
      <w:r>
        <w:rPr>
          <w:rFonts w:ascii="Times New Roman" w:hAnsi="Times New Roman"/>
          <w:sz w:val="24"/>
          <w:szCs w:val="24"/>
          <w:lang w:val="en-GB"/>
        </w:rPr>
        <w:t>). One significant advantage of using SMRT sequencing for base modification detection is its ability to analyze unamplified double-stranded DNA. This feature allows for the detection of strand-specific modifications, including hemimethylation</w:t>
      </w:r>
      <w:r>
        <w:rPr>
          <w:rFonts w:ascii="Times New Roman" w:hAnsi="Times New Roman"/>
          <w:sz w:val="20"/>
          <w:szCs w:val="20"/>
          <w:lang w:val="en-GB"/>
        </w:rPr>
        <w:t xml:space="preserve"> </w:t>
      </w:r>
      <w:r>
        <w:rPr>
          <w:rFonts w:ascii="Times New Roman" w:hAnsi="Times New Roman"/>
          <w:sz w:val="24"/>
          <w:szCs w:val="24"/>
          <w:lang w:val="en-GB"/>
        </w:rPr>
        <w:t xml:space="preserve">(Biosciences n.d.). </w:t>
      </w:r>
    </w:p>
    <w:p w14:paraId="5399F7D6" w14:textId="51F79E9A" w:rsidR="007902ED" w:rsidRPr="00312EBE" w:rsidRDefault="00EB610C">
      <w:pPr>
        <w:pStyle w:val="Prrafodelista"/>
        <w:spacing w:line="276" w:lineRule="auto"/>
        <w:jc w:val="both"/>
        <w:rPr>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1844608" behindDoc="0" locked="0" layoutInCell="1" allowOverlap="1" wp14:anchorId="26CC2D42" wp14:editId="3EDCAA89">
                <wp:simplePos x="0" y="0"/>
                <wp:positionH relativeFrom="margin">
                  <wp:align>right</wp:align>
                </wp:positionH>
                <wp:positionV relativeFrom="paragraph">
                  <wp:posOffset>67771</wp:posOffset>
                </wp:positionV>
                <wp:extent cx="2507791" cy="3196939"/>
                <wp:effectExtent l="0" t="0" r="6985" b="0"/>
                <wp:wrapSquare wrapText="bothSides"/>
                <wp:docPr id="740932159" name="Group 18"/>
                <wp:cNvGraphicFramePr/>
                <a:graphic xmlns:a="http://schemas.openxmlformats.org/drawingml/2006/main">
                  <a:graphicData uri="http://schemas.microsoft.com/office/word/2010/wordprocessingGroup">
                    <wpg:wgp>
                      <wpg:cNvGrpSpPr/>
                      <wpg:grpSpPr>
                        <a:xfrm>
                          <a:off x="0" y="0"/>
                          <a:ext cx="2507791" cy="3196939"/>
                          <a:chOff x="172544" y="193964"/>
                          <a:chExt cx="2507791" cy="3196939"/>
                        </a:xfrm>
                      </wpg:grpSpPr>
                      <wps:wsp>
                        <wps:cNvPr id="1366792696" name="Text Box 1"/>
                        <wps:cNvSpPr txBox="1"/>
                        <wps:spPr>
                          <a:xfrm>
                            <a:off x="270163" y="3124200"/>
                            <a:ext cx="2190746" cy="266703"/>
                          </a:xfrm>
                          <a:prstGeom prst="rect">
                            <a:avLst/>
                          </a:prstGeom>
                        </wps:spPr>
                        <wps:txbx>
                          <w:txbxContent>
                            <w:p w14:paraId="270E7635" w14:textId="5D0EEE4E" w:rsidR="0068425C" w:rsidRDefault="0068425C">
                              <w:pPr>
                                <w:pStyle w:val="Descripcin"/>
                                <w:rPr>
                                  <w:color w:val="FF0000"/>
                                  <w:lang w:val="en-GB"/>
                                </w:rPr>
                              </w:pPr>
                              <w:r>
                                <w:rPr>
                                  <w:color w:val="FF0000"/>
                                  <w:lang w:val="en-GB"/>
                                </w:rPr>
                                <w:t xml:space="preserve">Figure </w:t>
                              </w:r>
                              <w:proofErr w:type="gramStart"/>
                              <w:r>
                                <w:rPr>
                                  <w:color w:val="FF0000"/>
                                  <w:lang w:val="en-GB"/>
                                </w:rPr>
                                <w:t>x .</w:t>
                              </w:r>
                              <w:proofErr w:type="gramEnd"/>
                              <w:r>
                                <w:rPr>
                                  <w:color w:val="FF0000"/>
                                  <w:lang w:val="en-GB"/>
                                </w:rPr>
                                <w:t xml:space="preserve"> (Logsdon, Vollger, and Eichler n.d.)</w:t>
                              </w:r>
                            </w:p>
                          </w:txbxContent>
                        </wps:txbx>
                        <wps:bodyPr vert="horz" wrap="square" lIns="0" tIns="0" rIns="0" bIns="0" anchor="t" anchorCtr="0" compatLnSpc="1">
                          <a:spAutoFit/>
                        </wps:bodyPr>
                      </wps:wsp>
                      <pic:pic xmlns:pic="http://schemas.openxmlformats.org/drawingml/2006/picture">
                        <pic:nvPicPr>
                          <pic:cNvPr id="379699619" name="Picture 17"/>
                          <pic:cNvPicPr>
                            <a:picLocks noChangeAspect="1"/>
                          </pic:cNvPicPr>
                        </pic:nvPicPr>
                        <pic:blipFill rotWithShape="1">
                          <a:blip r:embed="rId39" cstate="print">
                            <a:extLst>
                              <a:ext uri="{28A0092B-C50C-407E-A947-70E740481C1C}">
                                <a14:useLocalDpi xmlns:a14="http://schemas.microsoft.com/office/drawing/2010/main" val="0"/>
                              </a:ext>
                            </a:extLst>
                          </a:blip>
                          <a:srcRect r="50355" b="46276"/>
                          <a:stretch/>
                        </pic:blipFill>
                        <pic:spPr bwMode="auto">
                          <a:xfrm>
                            <a:off x="172544" y="193964"/>
                            <a:ext cx="2507791" cy="281910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6CC2D42" id="Group 18" o:spid="_x0000_s1069" style="position:absolute;left:0;text-align:left;margin-left:146.25pt;margin-top:5.35pt;width:197.45pt;height:251.75pt;z-index:251844608;mso-position-horizontal:right;mso-position-horizontal-relative:margin;mso-width-relative:margin;mso-height-relative:margin" coordorigin="1725,1939" coordsize="25077,31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">
                <v:shape id="_x0000_s1070" type="#_x0000_t202" style="position:absolute;left:2701;top:31242;width:219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" filled="f" stroked="f">
                  <v:textbox style="mso-fit-shape-to-text:t" inset="0,0,0,0">
                    <w:txbxContent>
                      <w:p w14:paraId="270E7635" w14:textId="5D0EEE4E" w:rsidR="0068425C" w:rsidRDefault="0068425C">
                        <w:pPr>
                          <w:pStyle w:val="Descripcin"/>
                          <w:rPr>
                            <w:color w:val="FF0000"/>
                            <w:lang w:val="en-GB"/>
                          </w:rPr>
                        </w:pPr>
                        <w:r>
                          <w:rPr>
                            <w:color w:val="FF0000"/>
                            <w:lang w:val="en-GB"/>
                          </w:rPr>
                          <w:t xml:space="preserve">Figure </w:t>
                        </w:r>
                        <w:proofErr w:type="gramStart"/>
                        <w:r>
                          <w:rPr>
                            <w:color w:val="FF0000"/>
                            <w:lang w:val="en-GB"/>
                          </w:rPr>
                          <w:t>x .</w:t>
                        </w:r>
                        <w:proofErr w:type="gramEnd"/>
                        <w:r>
                          <w:rPr>
                            <w:color w:val="FF0000"/>
                            <w:lang w:val="en-GB"/>
                          </w:rPr>
                          <w:t xml:space="preserve"> (Logsdon, Vollger, and Eichler n.d.)</w:t>
                        </w:r>
                      </w:p>
                    </w:txbxContent>
                  </v:textbox>
                </v:shape>
                <v:shape id="Picture 17" o:spid="_x0000_s1071" type="#_x0000_t75" style="position:absolute;left:1725;top:1939;width:25078;height:2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">
                  <v:imagedata cropbottom="30327f" cropright="33001f"/>
                </v:shape>
                <w10:wrap type="square" anchorx="margin"/>
              </v:group>
            </w:pict>
          </mc:Fallback>
        </mc:AlternateContent>
      </w:r>
      <w:r>
        <w:rPr>
          <w:rFonts w:ascii="Times New Roman" w:eastAsia="Times New Roman" w:hAnsi="Times New Roman"/>
          <w:color w:val="FF0000"/>
          <w:sz w:val="24"/>
          <w:szCs w:val="24"/>
          <w:lang w:val="en-GB" w:eastAsia="en-GB"/>
        </w:rPr>
        <w:t>The PacBio platform offers two types of data: continuous long reads (CLR) and high-fidelity (HiFi) reads. CLR data is generated by sequencing a SMRTbell template with a DNA insert larger than 30 kb. The insert is represented by yellow for the forward strand and purple for the reverse. Due to the large insert size, the polymerase often achieves only a single subread through one strand of the template (Figure</w:t>
      </w:r>
      <w:r w:rsidR="004F6166">
        <w:rPr>
          <w:rFonts w:ascii="Times New Roman" w:eastAsia="Times New Roman" w:hAnsi="Times New Roman"/>
          <w:color w:val="FF0000"/>
          <w:sz w:val="24"/>
          <w:szCs w:val="24"/>
          <w:lang w:val="en-GB" w:eastAsia="en-GB"/>
        </w:rPr>
        <w:t xml:space="preserve"> x</w:t>
      </w:r>
      <w:r>
        <w:rPr>
          <w:rFonts w:ascii="Times New Roman" w:eastAsia="Times New Roman" w:hAnsi="Times New Roman"/>
          <w:color w:val="FF0000"/>
          <w:sz w:val="24"/>
          <w:szCs w:val="24"/>
          <w:lang w:val="en-GB" w:eastAsia="en-GB"/>
        </w:rPr>
        <w:t xml:space="preserve">). SMRT technology has low accuracy for CLR reads (approximately 85%), however, increasing the size of the data generated a high coverage can be achieved by a single flow cell.  This higher coverage has significantly improved the consensus sequence accuracy to over 99.9% in CLR </w:t>
      </w:r>
      <w:r>
        <w:rPr>
          <w:rFonts w:ascii="Times New Roman" w:hAnsi="Times New Roman"/>
          <w:color w:val="FF0000"/>
          <w:sz w:val="24"/>
          <w:szCs w:val="24"/>
          <w:lang w:val="en-GB"/>
        </w:rPr>
        <w:t xml:space="preserve">(Logsdon, Vollger, and Eichler n.d.). </w:t>
      </w:r>
    </w:p>
    <w:tbl>
      <w:tblPr>
        <w:tblW w:w="7270" w:type="dxa"/>
        <w:tblInd w:w="607" w:type="dxa"/>
        <w:tblCellMar>
          <w:left w:w="10" w:type="dxa"/>
          <w:right w:w="10" w:type="dxa"/>
        </w:tblCellMar>
        <w:tblLook w:val="04A0" w:firstRow="1" w:lastRow="0" w:firstColumn="1" w:lastColumn="0" w:noHBand="0" w:noVBand="1"/>
      </w:tblPr>
      <w:tblGrid>
        <w:gridCol w:w="1721"/>
        <w:gridCol w:w="617"/>
        <w:gridCol w:w="660"/>
        <w:gridCol w:w="430"/>
        <w:gridCol w:w="703"/>
        <w:gridCol w:w="1231"/>
        <w:gridCol w:w="846"/>
        <w:gridCol w:w="1062"/>
      </w:tblGrid>
      <w:tr w:rsidR="007902ED" w:rsidRPr="0068425C" w14:paraId="573BACB4" w14:textId="77777777">
        <w:trPr>
          <w:tblHeader/>
        </w:trPr>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4C5AE4C"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lastRenderedPageBreak/>
              <w:t>Sequencing technology</w:t>
            </w:r>
          </w:p>
        </w:tc>
        <w:tc>
          <w:tcPr>
            <w:tcW w:w="617"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EBC867B"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Platform</w:t>
            </w:r>
          </w:p>
        </w:tc>
        <w:tc>
          <w:tcPr>
            <w:tcW w:w="660"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17FF399"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Data type</w:t>
            </w:r>
          </w:p>
        </w:tc>
        <w:tc>
          <w:tcPr>
            <w:tcW w:w="113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4B12966"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Read length (kb)</w:t>
            </w:r>
          </w:p>
        </w:tc>
        <w:tc>
          <w:tcPr>
            <w:tcW w:w="1231"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B8DE85A"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Read accuracy (%)</w:t>
            </w:r>
          </w:p>
        </w:tc>
        <w:tc>
          <w:tcPr>
            <w:tcW w:w="1908"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E178450"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Throughput per flow cell (Gb)</w:t>
            </w:r>
          </w:p>
        </w:tc>
      </w:tr>
      <w:tr w:rsidR="007902ED" w14:paraId="2B401316" w14:textId="77777777">
        <w:trPr>
          <w:tblHeader/>
        </w:trPr>
        <w:tc>
          <w:tcPr>
            <w:tcW w:w="172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75D65B6" w14:textId="77777777" w:rsidR="007902ED" w:rsidRDefault="007902ED">
            <w:pPr>
              <w:spacing w:after="0"/>
              <w:rPr>
                <w:rFonts w:ascii="Times New Roman" w:eastAsia="Times New Roman" w:hAnsi="Times New Roman"/>
                <w:b/>
                <w:bCs/>
                <w:color w:val="FF0000"/>
                <w:sz w:val="14"/>
                <w:szCs w:val="14"/>
                <w:lang w:val="en-GB" w:eastAsia="en-GB"/>
              </w:rPr>
            </w:pPr>
          </w:p>
        </w:tc>
        <w:tc>
          <w:tcPr>
            <w:tcW w:w="617"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513B54F" w14:textId="77777777" w:rsidR="007902ED" w:rsidRDefault="007902ED">
            <w:pPr>
              <w:spacing w:after="0"/>
              <w:rPr>
                <w:rFonts w:ascii="Times New Roman" w:eastAsia="Times New Roman" w:hAnsi="Times New Roman"/>
                <w:b/>
                <w:bCs/>
                <w:color w:val="FF0000"/>
                <w:sz w:val="14"/>
                <w:szCs w:val="14"/>
                <w:lang w:val="en-GB" w:eastAsia="en-GB"/>
              </w:rPr>
            </w:pPr>
          </w:p>
        </w:tc>
        <w:tc>
          <w:tcPr>
            <w:tcW w:w="660"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01F6866" w14:textId="77777777" w:rsidR="007902ED" w:rsidRDefault="007902ED">
            <w:pPr>
              <w:spacing w:after="0"/>
              <w:rPr>
                <w:rFonts w:ascii="Times New Roman" w:eastAsia="Times New Roman" w:hAnsi="Times New Roman"/>
                <w:b/>
                <w:bCs/>
                <w:color w:val="FF0000"/>
                <w:sz w:val="14"/>
                <w:szCs w:val="14"/>
                <w:lang w:val="en-GB" w:eastAsia="en-GB"/>
              </w:rPr>
            </w:pP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FF4DC94"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N50</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FBF1D91"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Maximum</w:t>
            </w:r>
          </w:p>
        </w:tc>
        <w:tc>
          <w:tcPr>
            <w:tcW w:w="123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1DE0AA3" w14:textId="77777777" w:rsidR="007902ED" w:rsidRDefault="007902ED">
            <w:pPr>
              <w:spacing w:after="0"/>
              <w:rPr>
                <w:rFonts w:ascii="Times New Roman" w:eastAsia="Times New Roman" w:hAnsi="Times New Roman"/>
                <w:b/>
                <w:bCs/>
                <w:color w:val="FF0000"/>
                <w:sz w:val="14"/>
                <w:szCs w:val="14"/>
                <w:lang w:val="en-GB" w:eastAsia="en-GB"/>
              </w:rPr>
            </w:pP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E4AC337"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Mean</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52FF112" w14:textId="77777777" w:rsidR="007902ED" w:rsidRDefault="0068425C">
            <w:pPr>
              <w:spacing w:before="100" w:after="100"/>
              <w:jc w:val="center"/>
              <w:rPr>
                <w:rFonts w:ascii="Times New Roman" w:eastAsia="Times New Roman" w:hAnsi="Times New Roman"/>
                <w:b/>
                <w:bCs/>
                <w:color w:val="FF0000"/>
                <w:sz w:val="14"/>
                <w:szCs w:val="14"/>
                <w:lang w:val="en-GB" w:eastAsia="en-GB"/>
              </w:rPr>
            </w:pPr>
            <w:r>
              <w:rPr>
                <w:rFonts w:ascii="Times New Roman" w:eastAsia="Times New Roman" w:hAnsi="Times New Roman"/>
                <w:b/>
                <w:bCs/>
                <w:color w:val="FF0000"/>
                <w:sz w:val="14"/>
                <w:szCs w:val="14"/>
                <w:lang w:val="en-GB" w:eastAsia="en-GB"/>
              </w:rPr>
              <w:t>Maximum</w:t>
            </w:r>
          </w:p>
        </w:tc>
      </w:tr>
      <w:tr w:rsidR="007902ED" w14:paraId="0EB9358B" w14:textId="77777777">
        <w:tc>
          <w:tcPr>
            <w:tcW w:w="1721"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428FAC6"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Pacific Biosciences (PacBio)</w:t>
            </w:r>
          </w:p>
        </w:tc>
        <w:tc>
          <w:tcPr>
            <w:tcW w:w="6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3295838"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RS II</w:t>
            </w:r>
          </w:p>
        </w:tc>
        <w:tc>
          <w:tcPr>
            <w:tcW w:w="6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42A3177"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CLR</w:t>
            </w: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1B862E6"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5–15</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9B6BBAB"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&gt;60</w:t>
            </w:r>
          </w:p>
        </w:tc>
        <w:tc>
          <w:tcPr>
            <w:tcW w:w="1231"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24A45C0"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87–92</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6628AD3"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0.75–1.5</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D74A3B5"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2</w:t>
            </w:r>
          </w:p>
        </w:tc>
      </w:tr>
      <w:tr w:rsidR="007902ED" w14:paraId="70F916A0" w14:textId="77777777">
        <w:tc>
          <w:tcPr>
            <w:tcW w:w="172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247C05A" w14:textId="77777777" w:rsidR="007902ED" w:rsidRDefault="007902ED">
            <w:pPr>
              <w:spacing w:after="0"/>
              <w:rPr>
                <w:rFonts w:ascii="Times New Roman" w:eastAsia="Times New Roman" w:hAnsi="Times New Roman"/>
                <w:color w:val="FF0000"/>
                <w:sz w:val="14"/>
                <w:szCs w:val="14"/>
                <w:lang w:val="en-GB" w:eastAsia="en-GB"/>
              </w:rPr>
            </w:pPr>
          </w:p>
        </w:tc>
        <w:tc>
          <w:tcPr>
            <w:tcW w:w="6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5AB3900"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Sequel</w:t>
            </w:r>
          </w:p>
        </w:tc>
        <w:tc>
          <w:tcPr>
            <w:tcW w:w="6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4B69C07"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CLR</w:t>
            </w: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C8C8903"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25–50</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6713B71"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&gt;100</w:t>
            </w:r>
          </w:p>
        </w:tc>
        <w:tc>
          <w:tcPr>
            <w:tcW w:w="123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1022190" w14:textId="77777777" w:rsidR="007902ED" w:rsidRDefault="007902ED">
            <w:pPr>
              <w:spacing w:after="0"/>
              <w:rPr>
                <w:rFonts w:ascii="Times New Roman" w:eastAsia="Times New Roman" w:hAnsi="Times New Roman"/>
                <w:color w:val="FF0000"/>
                <w:sz w:val="14"/>
                <w:szCs w:val="14"/>
                <w:lang w:val="en-GB" w:eastAsia="en-GB"/>
              </w:rPr>
            </w:pP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9CE5E0A"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5–10</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CFA7F79"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20</w:t>
            </w:r>
          </w:p>
        </w:tc>
      </w:tr>
      <w:tr w:rsidR="007902ED" w14:paraId="20491B64" w14:textId="77777777">
        <w:tc>
          <w:tcPr>
            <w:tcW w:w="172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EE5F7E1" w14:textId="77777777" w:rsidR="007902ED" w:rsidRDefault="007902ED">
            <w:pPr>
              <w:spacing w:after="0"/>
              <w:rPr>
                <w:rFonts w:ascii="Times New Roman" w:eastAsia="Times New Roman" w:hAnsi="Times New Roman"/>
                <w:color w:val="FF0000"/>
                <w:sz w:val="14"/>
                <w:szCs w:val="14"/>
                <w:lang w:val="en-GB" w:eastAsia="en-GB"/>
              </w:rPr>
            </w:pPr>
          </w:p>
        </w:tc>
        <w:tc>
          <w:tcPr>
            <w:tcW w:w="617"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7634109"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Sequel II</w:t>
            </w:r>
          </w:p>
        </w:tc>
        <w:tc>
          <w:tcPr>
            <w:tcW w:w="6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5C2EF5B"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CLR</w:t>
            </w: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2653DEB"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30–60</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1051B44"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&gt;200</w:t>
            </w:r>
          </w:p>
        </w:tc>
        <w:tc>
          <w:tcPr>
            <w:tcW w:w="123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BF3D0B3" w14:textId="77777777" w:rsidR="007902ED" w:rsidRDefault="007902ED">
            <w:pPr>
              <w:spacing w:after="0"/>
              <w:rPr>
                <w:rFonts w:ascii="Times New Roman" w:eastAsia="Times New Roman" w:hAnsi="Times New Roman"/>
                <w:color w:val="FF0000"/>
                <w:sz w:val="14"/>
                <w:szCs w:val="14"/>
                <w:lang w:val="en-GB" w:eastAsia="en-GB"/>
              </w:rPr>
            </w:pP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39A4A6D"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50–100</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1262AEA"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160</w:t>
            </w:r>
          </w:p>
        </w:tc>
      </w:tr>
      <w:tr w:rsidR="007902ED" w14:paraId="2282D7CF" w14:textId="77777777">
        <w:tc>
          <w:tcPr>
            <w:tcW w:w="1721"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FAC90A3" w14:textId="77777777" w:rsidR="007902ED" w:rsidRDefault="007902ED">
            <w:pPr>
              <w:spacing w:after="0"/>
              <w:rPr>
                <w:rFonts w:ascii="Times New Roman" w:eastAsia="Times New Roman" w:hAnsi="Times New Roman"/>
                <w:color w:val="FF0000"/>
                <w:sz w:val="14"/>
                <w:szCs w:val="14"/>
                <w:lang w:val="en-GB" w:eastAsia="en-GB"/>
              </w:rPr>
            </w:pPr>
          </w:p>
        </w:tc>
        <w:tc>
          <w:tcPr>
            <w:tcW w:w="617" w:type="dxa"/>
            <w:vMerge/>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A3597BB" w14:textId="77777777" w:rsidR="007902ED" w:rsidRDefault="007902ED">
            <w:pPr>
              <w:spacing w:after="0"/>
              <w:rPr>
                <w:rFonts w:ascii="Times New Roman" w:eastAsia="Times New Roman" w:hAnsi="Times New Roman"/>
                <w:color w:val="FF0000"/>
                <w:sz w:val="14"/>
                <w:szCs w:val="14"/>
                <w:lang w:val="en-GB" w:eastAsia="en-GB"/>
              </w:rPr>
            </w:pPr>
          </w:p>
        </w:tc>
        <w:tc>
          <w:tcPr>
            <w:tcW w:w="6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50AA498"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HiFi</w:t>
            </w:r>
          </w:p>
        </w:tc>
        <w:tc>
          <w:tcPr>
            <w:tcW w:w="4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45935E2"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10–20</w:t>
            </w:r>
          </w:p>
        </w:tc>
        <w:tc>
          <w:tcPr>
            <w:tcW w:w="70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D74F0B3"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&gt;20</w:t>
            </w:r>
          </w:p>
        </w:tc>
        <w:tc>
          <w:tcPr>
            <w:tcW w:w="1231"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A42D572"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&gt;99</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1036F1F"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15–30</w:t>
            </w:r>
          </w:p>
        </w:tc>
        <w:tc>
          <w:tcPr>
            <w:tcW w:w="106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BCAEA14" w14:textId="77777777" w:rsidR="007902ED" w:rsidRDefault="0068425C">
            <w:pPr>
              <w:spacing w:before="100" w:after="100"/>
              <w:rPr>
                <w:rFonts w:ascii="Times New Roman" w:eastAsia="Times New Roman" w:hAnsi="Times New Roman"/>
                <w:color w:val="FF0000"/>
                <w:sz w:val="14"/>
                <w:szCs w:val="14"/>
                <w:lang w:val="en-GB" w:eastAsia="en-GB"/>
              </w:rPr>
            </w:pPr>
            <w:r>
              <w:rPr>
                <w:rFonts w:ascii="Times New Roman" w:eastAsia="Times New Roman" w:hAnsi="Times New Roman"/>
                <w:color w:val="FF0000"/>
                <w:sz w:val="14"/>
                <w:szCs w:val="14"/>
                <w:lang w:val="en-GB" w:eastAsia="en-GB"/>
              </w:rPr>
              <w:t>35</w:t>
            </w:r>
          </w:p>
        </w:tc>
      </w:tr>
    </w:tbl>
    <w:p w14:paraId="109DF22D" w14:textId="77777777" w:rsidR="007902ED" w:rsidRDefault="007902ED">
      <w:pPr>
        <w:pStyle w:val="Prrafodelista"/>
        <w:spacing w:line="276" w:lineRule="auto"/>
        <w:jc w:val="both"/>
        <w:rPr>
          <w:rFonts w:ascii="Times New Roman" w:eastAsia="Times New Roman" w:hAnsi="Times New Roman" w:cs="Calibri"/>
          <w:sz w:val="20"/>
          <w:szCs w:val="20"/>
          <w:lang w:val="en-GB" w:eastAsia="en-GB"/>
        </w:rPr>
      </w:pPr>
    </w:p>
    <w:p w14:paraId="166050E3" w14:textId="436F2769" w:rsidR="007902ED" w:rsidRPr="00312EBE" w:rsidRDefault="0068425C">
      <w:pPr>
        <w:numPr>
          <w:ilvl w:val="0"/>
          <w:numId w:val="3"/>
        </w:numPr>
        <w:spacing w:before="100" w:after="100" w:line="276" w:lineRule="auto"/>
        <w:jc w:val="both"/>
        <w:rPr>
          <w:lang w:val="en-GB"/>
        </w:rPr>
      </w:pPr>
      <w:r>
        <w:rPr>
          <w:rFonts w:ascii="Times New Roman" w:eastAsia="Times New Roman" w:hAnsi="Times New Roman"/>
          <w:b/>
          <w:bCs/>
          <w:noProof/>
          <w:sz w:val="24"/>
          <w:szCs w:val="24"/>
          <w:lang w:val="en-GB" w:eastAsia="en-GB"/>
        </w:rPr>
        <mc:AlternateContent>
          <mc:Choice Requires="wpg">
            <w:drawing>
              <wp:anchor distT="0" distB="0" distL="114300" distR="114300" simplePos="0" relativeHeight="251591680" behindDoc="0" locked="0" layoutInCell="1" allowOverlap="1" wp14:anchorId="02CE34D4" wp14:editId="0C5D76BD">
                <wp:simplePos x="0" y="0"/>
                <wp:positionH relativeFrom="margin">
                  <wp:posOffset>513078</wp:posOffset>
                </wp:positionH>
                <wp:positionV relativeFrom="paragraph">
                  <wp:posOffset>1430651</wp:posOffset>
                </wp:positionV>
                <wp:extent cx="4585331" cy="3089282"/>
                <wp:effectExtent l="0" t="0" r="5719" b="0"/>
                <wp:wrapTopAndBottom/>
                <wp:docPr id="872141745" name="Group 9"/>
                <wp:cNvGraphicFramePr/>
                <a:graphic xmlns:a="http://schemas.openxmlformats.org/drawingml/2006/main">
                  <a:graphicData uri="http://schemas.microsoft.com/office/word/2010/wordprocessingGroup">
                    <wpg:wgp>
                      <wpg:cNvGrpSpPr/>
                      <wpg:grpSpPr>
                        <a:xfrm>
                          <a:off x="0" y="0"/>
                          <a:ext cx="4585331" cy="3089282"/>
                          <a:chOff x="0" y="0"/>
                          <a:chExt cx="4585331" cy="3089282"/>
                        </a:xfrm>
                      </wpg:grpSpPr>
                      <pic:pic xmlns:pic="http://schemas.openxmlformats.org/drawingml/2006/picture">
                        <pic:nvPicPr>
                          <pic:cNvPr id="582979408" name="Picture 8" descr="figure 1"/>
                          <pic:cNvPicPr>
                            <a:picLocks noChangeAspect="1"/>
                          </pic:cNvPicPr>
                        </pic:nvPicPr>
                        <pic:blipFill>
                          <a:blip r:embed="rId40"/>
                          <a:srcRect/>
                          <a:stretch>
                            <a:fillRect/>
                          </a:stretch>
                        </pic:blipFill>
                        <pic:spPr>
                          <a:xfrm>
                            <a:off x="0" y="0"/>
                            <a:ext cx="4585331" cy="2435083"/>
                          </a:xfrm>
                          <a:prstGeom prst="rect">
                            <a:avLst/>
                          </a:prstGeom>
                          <a:noFill/>
                          <a:ln>
                            <a:noFill/>
                            <a:prstDash/>
                          </a:ln>
                        </pic:spPr>
                      </pic:pic>
                      <wps:wsp>
                        <wps:cNvPr id="291968228" name="Text Box 1"/>
                        <wps:cNvSpPr txBox="1"/>
                        <wps:spPr>
                          <a:xfrm>
                            <a:off x="0" y="2482916"/>
                            <a:ext cx="4585331" cy="606366"/>
                          </a:xfrm>
                          <a:prstGeom prst="rect">
                            <a:avLst/>
                          </a:prstGeom>
                        </wps:spPr>
                        <wps:txbx>
                          <w:txbxContent>
                            <w:p w14:paraId="07D8218D" w14:textId="1AACD84D" w:rsidR="0068425C" w:rsidRPr="00312EBE" w:rsidRDefault="0068425C">
                              <w:pPr>
                                <w:spacing w:line="276" w:lineRule="auto"/>
                                <w:jc w:val="both"/>
                                <w:rPr>
                                  <w:lang w:val="en-GB"/>
                                </w:rPr>
                              </w:pPr>
                              <w:r>
                                <w:rPr>
                                  <w:i/>
                                  <w:iCs/>
                                  <w:color w:val="44546A"/>
                                  <w:sz w:val="18"/>
                                  <w:szCs w:val="18"/>
                                  <w:lang w:val="en-GB"/>
                                </w:rPr>
                                <w:t xml:space="preserve">Figure 15. Detection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and through bisulfite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68425C" w:rsidRDefault="0068425C">
                              <w:pPr>
                                <w:spacing w:line="276" w:lineRule="auto"/>
                                <w:jc w:val="both"/>
                                <w:rPr>
                                  <w:rFonts w:cs="Calibri"/>
                                  <w:i/>
                                  <w:iCs/>
                                  <w:color w:val="44546A"/>
                                  <w:sz w:val="18"/>
                                  <w:szCs w:val="18"/>
                                  <w:lang w:val="en-GB"/>
                                </w:rPr>
                              </w:pPr>
                            </w:p>
                            <w:p w14:paraId="547CCBC0" w14:textId="77777777" w:rsidR="0068425C" w:rsidRDefault="0068425C">
                              <w:pPr>
                                <w:pStyle w:val="Descripcin"/>
                                <w:rPr>
                                  <w:lang w:val="en-GB"/>
                                </w:rPr>
                              </w:pPr>
                            </w:p>
                          </w:txbxContent>
                        </wps:txbx>
                        <wps:bodyPr vert="horz" wrap="square" lIns="0" tIns="0" rIns="0" bIns="0" anchor="t" anchorCtr="0" compatLnSpc="1">
                          <a:noAutofit/>
                        </wps:bodyPr>
                      </wps:wsp>
                    </wpg:wgp>
                  </a:graphicData>
                </a:graphic>
              </wp:anchor>
            </w:drawing>
          </mc:Choice>
          <mc:Fallback>
            <w:pict>
              <v:group w14:anchorId="02CE34D4" id="Group 9" o:spid="_x0000_s1072" style="position:absolute;left:0;text-align:left;margin-left:40.4pt;margin-top:112.65pt;width:361.05pt;height:243.25pt;z-index:251591680;mso-position-horizontal-relative:margin" coordsize="45853,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">
                <v:shape id="Picture 8" o:spid="_x0000_s1073" type="#_x0000_t75" alt="figure 1" style="position:absolute;width:45853;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">
                  <v:imagedata r:id="rId41" o:title="figure 1"/>
                </v:shape>
                <v:shape id="_x0000_s1074" type="#_x0000_t202" style="position:absolute;top:24829;width:45853;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" filled="f" stroked="f">
                  <v:textbox inset="0,0,0,0">
                    <w:txbxContent>
                      <w:p w14:paraId="07D8218D" w14:textId="1AACD84D" w:rsidR="0068425C" w:rsidRPr="00312EBE" w:rsidRDefault="0068425C">
                        <w:pPr>
                          <w:spacing w:line="276" w:lineRule="auto"/>
                          <w:jc w:val="both"/>
                          <w:rPr>
                            <w:lang w:val="en-GB"/>
                          </w:rPr>
                        </w:pPr>
                        <w:r>
                          <w:rPr>
                            <w:i/>
                            <w:iCs/>
                            <w:color w:val="44546A"/>
                            <w:sz w:val="18"/>
                            <w:szCs w:val="18"/>
                            <w:lang w:val="en-GB"/>
                          </w:rPr>
                          <w:t xml:space="preserve">Figure 15. Detection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and through bisulfite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68425C" w:rsidRDefault="0068425C">
                        <w:pPr>
                          <w:spacing w:line="276" w:lineRule="auto"/>
                          <w:jc w:val="both"/>
                          <w:rPr>
                            <w:rFonts w:cs="Calibri"/>
                            <w:i/>
                            <w:iCs/>
                            <w:color w:val="44546A"/>
                            <w:sz w:val="18"/>
                            <w:szCs w:val="18"/>
                            <w:lang w:val="en-GB"/>
                          </w:rPr>
                        </w:pPr>
                      </w:p>
                      <w:p w14:paraId="547CCBC0" w14:textId="77777777" w:rsidR="0068425C" w:rsidRDefault="0068425C">
                        <w:pPr>
                          <w:pStyle w:val="Descripcin"/>
                          <w:rPr>
                            <w:lang w:val="en-GB"/>
                          </w:rPr>
                        </w:pPr>
                      </w:p>
                    </w:txbxContent>
                  </v:textbox>
                </v:shape>
                <w10:wrap type="topAndBottom" anchorx="margin"/>
              </v:group>
            </w:pict>
          </mc:Fallback>
        </mc:AlternateContent>
      </w:r>
      <w:r>
        <w:rPr>
          <w:rFonts w:ascii="Times New Roman" w:hAnsi="Times New Roman"/>
          <w:b/>
          <w:bCs/>
          <w:sz w:val="24"/>
          <w:szCs w:val="24"/>
          <w:lang w:val="en-GB"/>
        </w:rPr>
        <w:t>Oxford Nanopore technology (ONT)</w:t>
      </w:r>
      <w:r>
        <w:rPr>
          <w:rFonts w:ascii="Times New Roman" w:hAnsi="Times New Roman"/>
          <w:sz w:val="24"/>
          <w:szCs w:val="24"/>
          <w:lang w:val="en-GB"/>
        </w:rPr>
        <w:t>: it has shown remarkable efficacy in efficiently detecting modified bases, particularly m5C and m6A. This method utilizes nanopores for direct DNA sequencing and leverages the analysis of electrolytic current signals, which are highly responsive to base modifications (Figure 1</w:t>
      </w:r>
      <w:r w:rsidR="004F6166">
        <w:rPr>
          <w:rFonts w:ascii="Times New Roman" w:hAnsi="Times New Roman"/>
          <w:sz w:val="24"/>
          <w:szCs w:val="24"/>
          <w:lang w:val="en-GB"/>
        </w:rPr>
        <w:t>5</w:t>
      </w:r>
      <w:r>
        <w:rPr>
          <w:rFonts w:ascii="Times New Roman" w:hAnsi="Times New Roman"/>
          <w:sz w:val="24"/>
          <w:szCs w:val="24"/>
          <w:lang w:val="en-GB"/>
        </w:rPr>
        <w:t>a). ONT enables simultaneous characterization of the DNA sequence and the methylation profile of the DNA template</w:t>
      </w:r>
      <w:r>
        <w:rPr>
          <w:rFonts w:ascii="Times New Roman" w:eastAsia="Times New Roman" w:hAnsi="Times New Roman"/>
          <w:sz w:val="24"/>
          <w:szCs w:val="24"/>
          <w:lang w:val="en-GB" w:eastAsia="en-GB"/>
        </w:rPr>
        <w:t xml:space="preserve"> (Payelleville and Brillard 2021).</w:t>
      </w:r>
    </w:p>
    <w:p w14:paraId="080BD236" w14:textId="4F3EC426" w:rsidR="007902ED" w:rsidRPr="00312EBE" w:rsidRDefault="0068425C">
      <w:pPr>
        <w:spacing w:before="240" w:line="276" w:lineRule="auto"/>
        <w:jc w:val="both"/>
        <w:rPr>
          <w:lang w:val="en-GB"/>
        </w:rPr>
      </w:pPr>
      <w:r>
        <w:rPr>
          <w:rFonts w:ascii="Times New Roman" w:eastAsia="Times New Roman" w:hAnsi="Times New Roman"/>
          <w:sz w:val="24"/>
          <w:szCs w:val="24"/>
          <w:lang w:val="en-GB" w:eastAsia="en-GB"/>
        </w:rPr>
        <w:t xml:space="preserve">There are many other methods of DNA-modification detection like MeDIP-seq that </w:t>
      </w:r>
      <w:r>
        <w:rPr>
          <w:rFonts w:ascii="Times New Roman" w:hAnsi="Times New Roman"/>
          <w:sz w:val="24"/>
          <w:szCs w:val="24"/>
          <w:lang w:val="en-GB"/>
        </w:rPr>
        <w:t>involves the use of modification-specific antibodies for immunoprecipitation (Figure 1</w:t>
      </w:r>
      <w:r w:rsidR="004F6166">
        <w:rPr>
          <w:rFonts w:ascii="Times New Roman" w:hAnsi="Times New Roman"/>
          <w:sz w:val="24"/>
          <w:szCs w:val="24"/>
          <w:lang w:val="en-GB"/>
        </w:rPr>
        <w:t>5</w:t>
      </w:r>
      <w:r>
        <w:rPr>
          <w:rFonts w:ascii="Times New Roman" w:hAnsi="Times New Roman"/>
          <w:sz w:val="24"/>
          <w:szCs w:val="24"/>
          <w:lang w:val="en-GB"/>
        </w:rPr>
        <w:t xml:space="preserve"> c). H</w:t>
      </w:r>
      <w:r>
        <w:rPr>
          <w:rFonts w:ascii="Times New Roman" w:eastAsia="Times New Roman" w:hAnsi="Times New Roman"/>
          <w:sz w:val="24"/>
          <w:szCs w:val="24"/>
          <w:lang w:val="en-GB" w:eastAsia="en-GB"/>
        </w:rPr>
        <w:t>owever, the b</w:t>
      </w:r>
      <w:r>
        <w:rPr>
          <w:rFonts w:ascii="Times New Roman" w:hAnsi="Times New Roman"/>
          <w:sz w:val="24"/>
          <w:szCs w:val="24"/>
          <w:lang w:val="en-GB"/>
        </w:rPr>
        <w:t>ase-pair resolution is lower (~150 bp) contrary to single base resolution on the three methods mentioned above</w:t>
      </w:r>
      <w:r>
        <w:rPr>
          <w:rFonts w:ascii="Times New Roman" w:eastAsia="Times New Roman" w:hAnsi="Times New Roman"/>
          <w:sz w:val="24"/>
          <w:szCs w:val="24"/>
          <w:lang w:val="en-GB" w:eastAsia="en-GB"/>
        </w:rPr>
        <w:t xml:space="preserve"> (MeDIP-Seq 2023).</w:t>
      </w:r>
      <w:r>
        <w:rPr>
          <w:rFonts w:cs="Calibri"/>
          <w:sz w:val="20"/>
          <w:szCs w:val="20"/>
          <w:lang w:val="en-GB"/>
        </w:rPr>
        <w:t xml:space="preserve"> </w:t>
      </w:r>
    </w:p>
    <w:p w14:paraId="488C0881" w14:textId="77777777" w:rsidR="007902ED" w:rsidRDefault="0068425C">
      <w:pPr>
        <w:spacing w:before="10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For the development of the project, I used three different datasets coming for two different sequence technologies which specifications are summarized in table 1.</w:t>
      </w:r>
    </w:p>
    <w:tbl>
      <w:tblPr>
        <w:tblW w:w="9351" w:type="dxa"/>
        <w:tblCellMar>
          <w:left w:w="10" w:type="dxa"/>
          <w:right w:w="10" w:type="dxa"/>
        </w:tblCellMar>
        <w:tblLook w:val="04A0" w:firstRow="1" w:lastRow="0" w:firstColumn="1" w:lastColumn="0" w:noHBand="0" w:noVBand="1"/>
      </w:tblPr>
      <w:tblGrid>
        <w:gridCol w:w="1698"/>
        <w:gridCol w:w="2550"/>
        <w:gridCol w:w="848"/>
        <w:gridCol w:w="4255"/>
      </w:tblGrid>
      <w:tr w:rsidR="007902ED" w14:paraId="51BD33F1"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F211E"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t>Technology</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5717"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t>Number of samples</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7C302"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t xml:space="preserve">Modifications </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0D94D"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t>Reference</w:t>
            </w:r>
          </w:p>
        </w:tc>
      </w:tr>
      <w:tr w:rsidR="007902ED" w:rsidRPr="0068425C" w14:paraId="0AAB50A7"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E7DA4"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WGBS and ABBS</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6D54B"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6: 2 clones x (1 WGBS + 1 ABBS + 1 ABBS (A.M. library prep))</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17A7D"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4B186" w14:textId="77777777" w:rsidR="007902ED" w:rsidRPr="00312EBE" w:rsidRDefault="0068425C">
            <w:pPr>
              <w:spacing w:after="0"/>
              <w:jc w:val="both"/>
              <w:rPr>
                <w:lang w:val="en-GB"/>
              </w:rPr>
            </w:pPr>
            <w:r>
              <w:rPr>
                <w:rFonts w:ascii="Times New Roman" w:hAnsi="Times New Roman"/>
                <w:sz w:val="20"/>
                <w:szCs w:val="20"/>
                <w:lang w:val="en-GB"/>
              </w:rPr>
              <w:t xml:space="preserve">SRA: </w:t>
            </w:r>
            <w:hyperlink r:id="rId42" w:history="1">
              <w:r>
                <w:rPr>
                  <w:rFonts w:ascii="Times New Roman" w:eastAsia="Times New Roman" w:hAnsi="Times New Roman"/>
                  <w:color w:val="0000FF"/>
                  <w:sz w:val="20"/>
                  <w:szCs w:val="20"/>
                  <w:u w:val="single"/>
                  <w:lang w:val="en-GB" w:eastAsia="en-GB"/>
                </w:rPr>
                <w:t>SRP329</w:t>
              </w:r>
              <w:bookmarkStart w:id="99" w:name="_Hlt137201944"/>
              <w:bookmarkStart w:id="100" w:name="_Hlt137201945"/>
              <w:r>
                <w:rPr>
                  <w:rFonts w:ascii="Times New Roman" w:eastAsia="Times New Roman" w:hAnsi="Times New Roman"/>
                  <w:color w:val="0000FF"/>
                  <w:sz w:val="20"/>
                  <w:szCs w:val="20"/>
                  <w:u w:val="single"/>
                  <w:lang w:val="en-GB" w:eastAsia="en-GB"/>
                </w:rPr>
                <w:t>7</w:t>
              </w:r>
              <w:bookmarkStart w:id="101" w:name="_Hlt137201756"/>
              <w:bookmarkStart w:id="102" w:name="_Hlt137201757"/>
              <w:bookmarkEnd w:id="99"/>
              <w:bookmarkEnd w:id="100"/>
              <w:r>
                <w:rPr>
                  <w:rFonts w:ascii="Times New Roman" w:eastAsia="Times New Roman" w:hAnsi="Times New Roman"/>
                  <w:color w:val="0000FF"/>
                  <w:sz w:val="20"/>
                  <w:szCs w:val="20"/>
                  <w:u w:val="single"/>
                  <w:lang w:val="en-GB" w:eastAsia="en-GB"/>
                </w:rPr>
                <w:t>9</w:t>
              </w:r>
              <w:bookmarkEnd w:id="101"/>
              <w:bookmarkEnd w:id="102"/>
              <w:r>
                <w:rPr>
                  <w:rFonts w:ascii="Times New Roman" w:eastAsia="Times New Roman" w:hAnsi="Times New Roman"/>
                  <w:color w:val="0000FF"/>
                  <w:sz w:val="20"/>
                  <w:szCs w:val="20"/>
                  <w:u w:val="single"/>
                  <w:lang w:val="en-GB" w:eastAsia="en-GB"/>
                </w:rPr>
                <w:t>4</w:t>
              </w:r>
            </w:hyperlink>
            <w:r>
              <w:rPr>
                <w:rFonts w:ascii="Times New Roman" w:eastAsia="Times New Roman" w:hAnsi="Times New Roman"/>
                <w:color w:val="0000FF"/>
                <w:sz w:val="20"/>
                <w:szCs w:val="20"/>
                <w:u w:val="single"/>
                <w:lang w:val="en-GB" w:eastAsia="en-GB"/>
              </w:rPr>
              <w:t xml:space="preserve"> (</w:t>
            </w:r>
            <w:hyperlink r:id="rId43" w:history="1">
              <w:r>
                <w:rPr>
                  <w:rFonts w:ascii="Times New Roman" w:eastAsia="Times New Roman" w:hAnsi="Times New Roman"/>
                  <w:color w:val="0000FF"/>
                  <w:sz w:val="20"/>
                  <w:szCs w:val="20"/>
                  <w:u w:val="single"/>
                  <w:lang w:val="en-GB" w:eastAsia="en-GB"/>
                </w:rPr>
                <w:t>SRR15242564</w:t>
              </w:r>
            </w:hyperlink>
            <w:r>
              <w:rPr>
                <w:rFonts w:ascii="Times New Roman" w:eastAsia="Times New Roman" w:hAnsi="Times New Roman"/>
                <w:color w:val="0000FF"/>
                <w:sz w:val="20"/>
                <w:szCs w:val="20"/>
                <w:u w:val="single"/>
                <w:lang w:val="en-GB" w:eastAsia="en-GB"/>
              </w:rPr>
              <w:t xml:space="preserve">, </w:t>
            </w:r>
            <w:hyperlink r:id="rId44" w:history="1">
              <w:r>
                <w:rPr>
                  <w:rFonts w:ascii="Times New Roman" w:eastAsia="Times New Roman" w:hAnsi="Times New Roman"/>
                  <w:color w:val="0000FF"/>
                  <w:sz w:val="20"/>
                  <w:szCs w:val="20"/>
                  <w:u w:val="single"/>
                  <w:lang w:val="en-GB" w:eastAsia="en-GB"/>
                </w:rPr>
                <w:t>SRR15242565</w:t>
              </w:r>
            </w:hyperlink>
            <w:r>
              <w:rPr>
                <w:rFonts w:ascii="Times New Roman" w:eastAsia="Times New Roman" w:hAnsi="Times New Roman"/>
                <w:color w:val="0000FF"/>
                <w:sz w:val="20"/>
                <w:szCs w:val="20"/>
                <w:u w:val="single"/>
                <w:lang w:val="en-GB" w:eastAsia="en-GB"/>
              </w:rPr>
              <w:t xml:space="preserve">, </w:t>
            </w:r>
            <w:hyperlink r:id="rId45" w:history="1">
              <w:r>
                <w:rPr>
                  <w:rFonts w:ascii="Times New Roman" w:eastAsia="Times New Roman" w:hAnsi="Times New Roman"/>
                  <w:color w:val="0000FF"/>
                  <w:sz w:val="20"/>
                  <w:szCs w:val="20"/>
                  <w:u w:val="single"/>
                  <w:lang w:val="en-GB" w:eastAsia="en-GB"/>
                </w:rPr>
                <w:t>SRR15242568</w:t>
              </w:r>
            </w:hyperlink>
            <w:r>
              <w:rPr>
                <w:rFonts w:ascii="Times New Roman" w:eastAsia="Times New Roman" w:hAnsi="Times New Roman"/>
                <w:color w:val="0000FF"/>
                <w:sz w:val="20"/>
                <w:szCs w:val="20"/>
                <w:u w:val="single"/>
                <w:lang w:val="en-GB" w:eastAsia="en-GB"/>
              </w:rPr>
              <w:t xml:space="preserve">, </w:t>
            </w:r>
            <w:hyperlink r:id="rId46" w:history="1">
              <w:r>
                <w:rPr>
                  <w:rFonts w:ascii="Times New Roman" w:eastAsia="Times New Roman" w:hAnsi="Times New Roman"/>
                  <w:color w:val="0000FF"/>
                  <w:sz w:val="20"/>
                  <w:szCs w:val="20"/>
                  <w:u w:val="single"/>
                  <w:lang w:val="en-GB" w:eastAsia="en-GB"/>
                </w:rPr>
                <w:t>SRR15242569</w:t>
              </w:r>
            </w:hyperlink>
            <w:r>
              <w:rPr>
                <w:rFonts w:ascii="Times New Roman" w:eastAsia="Times New Roman" w:hAnsi="Times New Roman"/>
                <w:color w:val="0000FF"/>
                <w:sz w:val="20"/>
                <w:szCs w:val="20"/>
                <w:u w:val="single"/>
                <w:lang w:val="en-GB" w:eastAsia="en-GB"/>
              </w:rPr>
              <w:t xml:space="preserve">, </w:t>
            </w:r>
            <w:hyperlink r:id="rId47" w:history="1">
              <w:r>
                <w:rPr>
                  <w:rStyle w:val="Hipervnculo"/>
                  <w:rFonts w:ascii="Times New Roman" w:hAnsi="Times New Roman"/>
                  <w:sz w:val="20"/>
                  <w:szCs w:val="20"/>
                  <w:lang w:val="en-GB"/>
                </w:rPr>
                <w:t>SRR15242570</w:t>
              </w:r>
            </w:hyperlink>
            <w:r>
              <w:rPr>
                <w:rFonts w:ascii="Times New Roman" w:hAnsi="Times New Roman"/>
                <w:sz w:val="20"/>
                <w:szCs w:val="20"/>
                <w:lang w:val="en-GB"/>
              </w:rPr>
              <w:t xml:space="preserve">, </w:t>
            </w:r>
            <w:hyperlink r:id="rId48" w:history="1">
              <w:r>
                <w:rPr>
                  <w:rStyle w:val="Hipervnculo"/>
                  <w:rFonts w:ascii="Times New Roman" w:hAnsi="Times New Roman"/>
                  <w:sz w:val="20"/>
                  <w:szCs w:val="20"/>
                  <w:lang w:val="en-GB"/>
                </w:rPr>
                <w:t>SRR15242571</w:t>
              </w:r>
            </w:hyperlink>
            <w:r>
              <w:rPr>
                <w:rFonts w:ascii="Times New Roman" w:eastAsia="Times New Roman" w:hAnsi="Times New Roman"/>
                <w:color w:val="0000FF"/>
                <w:sz w:val="20"/>
                <w:szCs w:val="20"/>
                <w:u w:val="single"/>
                <w:lang w:val="en-GB" w:eastAsia="en-GB"/>
              </w:rPr>
              <w:t xml:space="preserve">) </w:t>
            </w:r>
            <w:r>
              <w:rPr>
                <w:rFonts w:ascii="Times New Roman" w:hAnsi="Times New Roman"/>
                <w:sz w:val="20"/>
                <w:szCs w:val="20"/>
                <w:lang w:val="en-GB"/>
              </w:rPr>
              <w:t>(Chapin et al. 2022)</w:t>
            </w:r>
          </w:p>
        </w:tc>
      </w:tr>
      <w:tr w:rsidR="007902ED" w:rsidRPr="0068425C" w14:paraId="7044F5AB"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1D8E7"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lastRenderedPageBreak/>
              <w:t>SMRT (Sequel system P1-C1.2)</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B05A3"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t>8-plex</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41162"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t>m6A, m4C, (m5C)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BCE45" w14:textId="77777777" w:rsidR="007902ED" w:rsidRPr="00312EBE" w:rsidRDefault="0068425C">
            <w:pPr>
              <w:spacing w:before="100" w:after="100"/>
              <w:jc w:val="both"/>
              <w:rPr>
                <w:lang w:val="en-GB"/>
              </w:rPr>
            </w:pPr>
            <w:r>
              <w:rPr>
                <w:rFonts w:ascii="Times New Roman" w:hAnsi="Times New Roman"/>
                <w:sz w:val="20"/>
                <w:szCs w:val="20"/>
                <w:lang w:val="en-GB"/>
              </w:rPr>
              <w:t xml:space="preserve">PacificBiosciences / DevNet </w:t>
            </w:r>
            <w:hyperlink r:id="rId49" w:history="1">
              <w:r>
                <w:rPr>
                  <w:rStyle w:val="Hipervnculo"/>
                  <w:rFonts w:ascii="Times New Roman" w:hAnsi="Times New Roman"/>
                  <w:sz w:val="20"/>
                  <w:szCs w:val="20"/>
                  <w:lang w:val="en-GB"/>
                </w:rPr>
                <w:t>8 plex Ecoli Multiplexed Microbial Assem</w:t>
              </w:r>
              <w:bookmarkStart w:id="103" w:name="_Hlt137475416"/>
              <w:bookmarkStart w:id="104" w:name="_Hlt137475417"/>
              <w:r>
                <w:rPr>
                  <w:rStyle w:val="Hipervnculo"/>
                  <w:rFonts w:ascii="Times New Roman" w:hAnsi="Times New Roman"/>
                  <w:sz w:val="20"/>
                  <w:szCs w:val="20"/>
                  <w:lang w:val="en-GB"/>
                </w:rPr>
                <w:t>b</w:t>
              </w:r>
              <w:bookmarkEnd w:id="103"/>
              <w:bookmarkEnd w:id="104"/>
              <w:r>
                <w:rPr>
                  <w:rStyle w:val="Hipervnculo"/>
                  <w:rFonts w:ascii="Times New Roman" w:hAnsi="Times New Roman"/>
                  <w:sz w:val="20"/>
                  <w:szCs w:val="20"/>
                  <w:lang w:val="en-GB"/>
                </w:rPr>
                <w:t>ly</w:t>
              </w:r>
            </w:hyperlink>
          </w:p>
        </w:tc>
      </w:tr>
      <w:tr w:rsidR="007902ED" w:rsidRPr="0068425C" w14:paraId="0C259D4F"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1B3"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t>SMRT (RS II P4C2 sequencing)</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51E2E"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t>1</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38F80" w14:textId="77777777" w:rsidR="007902ED" w:rsidRDefault="0068425C">
            <w:pPr>
              <w:spacing w:before="100" w:after="100"/>
              <w:jc w:val="both"/>
              <w:rPr>
                <w:rFonts w:ascii="Times New Roman" w:hAnsi="Times New Roman"/>
                <w:sz w:val="20"/>
                <w:szCs w:val="20"/>
                <w:lang w:val="en-GB"/>
              </w:rPr>
            </w:pPr>
            <w:r>
              <w:rPr>
                <w:rFonts w:ascii="Times New Roman" w:hAnsi="Times New Roman"/>
                <w:sz w:val="20"/>
                <w:szCs w:val="20"/>
                <w:lang w:val="en-GB"/>
              </w:rPr>
              <w:t>m6A, m4C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4CB3D" w14:textId="77777777" w:rsidR="007902ED" w:rsidRPr="00312EBE" w:rsidRDefault="0068425C">
            <w:pPr>
              <w:keepNext/>
              <w:spacing w:after="0"/>
              <w:jc w:val="both"/>
              <w:rPr>
                <w:lang w:val="en-GB"/>
              </w:rPr>
            </w:pPr>
            <w:hyperlink r:id="rId50" w:history="1">
              <w:r>
                <w:rPr>
                  <w:rStyle w:val="Hipervnculo"/>
                  <w:rFonts w:cs="Calibri"/>
                  <w:sz w:val="20"/>
                  <w:szCs w:val="20"/>
                  <w:lang w:val="en-GB"/>
                </w:rPr>
                <w:t>MethSMRT</w:t>
              </w:r>
            </w:hyperlink>
            <w:r>
              <w:rPr>
                <w:rFonts w:cs="Calibri"/>
                <w:sz w:val="20"/>
                <w:szCs w:val="20"/>
                <w:lang w:val="en-GB"/>
              </w:rPr>
              <w:t xml:space="preserve"> (Sun Yat-sen University 2016)</w:t>
            </w:r>
          </w:p>
        </w:tc>
      </w:tr>
      <w:tr w:rsidR="007902ED" w:rsidRPr="0068425C" w14:paraId="08A5FA21" w14:textId="77777777">
        <w:tc>
          <w:tcPr>
            <w:tcW w:w="9351" w:type="dxa"/>
            <w:gridSpan w:val="4"/>
            <w:tcBorders>
              <w:top w:val="single" w:sz="4" w:space="0" w:color="000000"/>
            </w:tcBorders>
            <w:shd w:val="clear" w:color="auto" w:fill="auto"/>
            <w:tcMar>
              <w:top w:w="0" w:type="dxa"/>
              <w:left w:w="108" w:type="dxa"/>
              <w:bottom w:w="0" w:type="dxa"/>
              <w:right w:w="108" w:type="dxa"/>
            </w:tcMar>
          </w:tcPr>
          <w:p w14:paraId="1A109161" w14:textId="77777777" w:rsidR="007902ED" w:rsidRDefault="0068425C" w:rsidP="00EB610C">
            <w:pPr>
              <w:pStyle w:val="Descripcin"/>
              <w:spacing w:before="240"/>
              <w:rPr>
                <w:lang w:val="en-GB"/>
              </w:rPr>
            </w:pPr>
            <w:r>
              <w:rPr>
                <w:lang w:val="en-GB"/>
              </w:rPr>
              <w:t>Table 1. Datasets used in the project</w:t>
            </w:r>
          </w:p>
        </w:tc>
      </w:tr>
    </w:tbl>
    <w:p w14:paraId="627966D4" w14:textId="77777777" w:rsidR="007902ED" w:rsidRDefault="0068425C">
      <w:pPr>
        <w:pStyle w:val="Prrafodelista"/>
        <w:numPr>
          <w:ilvl w:val="0"/>
          <w:numId w:val="4"/>
        </w:numPr>
        <w:spacing w:before="100" w:after="100"/>
      </w:pPr>
      <w:r>
        <w:rPr>
          <w:rFonts w:ascii="Times New Roman" w:hAnsi="Times New Roman"/>
          <w:sz w:val="24"/>
          <w:szCs w:val="24"/>
          <w:lang w:val="en-GB"/>
        </w:rPr>
        <w:t xml:space="preserve">WGBS and ABBS as described in the work of (Chapin et al. 2022). </w:t>
      </w:r>
      <w:r>
        <w:rPr>
          <w:rFonts w:ascii="Times New Roman" w:eastAsia="Times New Roman" w:hAnsi="Times New Roman"/>
          <w:sz w:val="24"/>
          <w:szCs w:val="24"/>
          <w:lang w:val="en-GB" w:eastAsia="en-GB"/>
        </w:rPr>
        <w:t xml:space="preserve">Dataset form Sequence Read Archive (SRA), 6 different runs from study </w:t>
      </w:r>
      <w:hyperlink r:id="rId51" w:history="1">
        <w:r>
          <w:rPr>
            <w:rFonts w:ascii="Times New Roman" w:eastAsia="Times New Roman" w:hAnsi="Times New Roman"/>
            <w:color w:val="0000FF"/>
            <w:sz w:val="24"/>
            <w:szCs w:val="24"/>
            <w:u w:val="single"/>
            <w:lang w:val="en-GB" w:eastAsia="en-GB"/>
          </w:rPr>
          <w:t>SRP</w:t>
        </w:r>
        <w:bookmarkStart w:id="105" w:name="_Hlt137204479"/>
        <w:bookmarkStart w:id="106" w:name="_Hlt137204480"/>
        <w:r>
          <w:rPr>
            <w:rFonts w:ascii="Times New Roman" w:eastAsia="Times New Roman" w:hAnsi="Times New Roman"/>
            <w:color w:val="0000FF"/>
            <w:sz w:val="24"/>
            <w:szCs w:val="24"/>
            <w:u w:val="single"/>
            <w:lang w:val="en-GB" w:eastAsia="en-GB"/>
          </w:rPr>
          <w:t>3</w:t>
        </w:r>
        <w:bookmarkEnd w:id="105"/>
        <w:bookmarkEnd w:id="106"/>
        <w:r>
          <w:rPr>
            <w:rFonts w:ascii="Times New Roman" w:eastAsia="Times New Roman" w:hAnsi="Times New Roman"/>
            <w:color w:val="0000FF"/>
            <w:sz w:val="24"/>
            <w:szCs w:val="24"/>
            <w:u w:val="single"/>
            <w:lang w:val="en-GB" w:eastAsia="en-GB"/>
          </w:rPr>
          <w:t>29794</w:t>
        </w:r>
      </w:hyperlink>
      <w:r>
        <w:rPr>
          <w:rFonts w:ascii="Times New Roman" w:eastAsia="Times New Roman" w:hAnsi="Times New Roman"/>
          <w:sz w:val="24"/>
          <w:szCs w:val="24"/>
          <w:lang w:val="en-GB" w:eastAsia="en-GB"/>
        </w:rPr>
        <w:t xml:space="preserve"> corresponding to </w:t>
      </w:r>
      <w:proofErr w:type="gramStart"/>
      <w:r>
        <w:rPr>
          <w:rFonts w:ascii="Times New Roman" w:eastAsia="Times New Roman" w:hAnsi="Times New Roman"/>
          <w:i/>
          <w:iCs/>
          <w:sz w:val="24"/>
          <w:szCs w:val="24"/>
          <w:lang w:val="en-GB" w:eastAsia="en-GB"/>
        </w:rPr>
        <w:t>E.coli</w:t>
      </w:r>
      <w:proofErr w:type="gramEnd"/>
      <w:r>
        <w:rPr>
          <w:rFonts w:ascii="Times New Roman" w:eastAsia="Times New Roman" w:hAnsi="Times New Roman"/>
          <w:sz w:val="24"/>
          <w:szCs w:val="24"/>
          <w:lang w:val="en-GB" w:eastAsia="en-GB"/>
        </w:rPr>
        <w:t xml:space="preserve"> K12 substr. MG1655 grown in LB:</w:t>
      </w:r>
    </w:p>
    <w:p w14:paraId="666ABE9C" w14:textId="77777777" w:rsidR="007902ED" w:rsidRDefault="0068425C">
      <w:pPr>
        <w:numPr>
          <w:ilvl w:val="0"/>
          <w:numId w:val="5"/>
        </w:numPr>
        <w:spacing w:before="100" w:after="100"/>
      </w:pPr>
      <w:hyperlink r:id="rId52" w:history="1">
        <w:r>
          <w:rPr>
            <w:rFonts w:ascii="Times New Roman" w:eastAsia="Times New Roman" w:hAnsi="Times New Roman"/>
            <w:color w:val="0000FF"/>
            <w:sz w:val="24"/>
            <w:szCs w:val="24"/>
            <w:u w:val="single"/>
            <w:lang w:val="en-GB" w:eastAsia="en-GB"/>
          </w:rPr>
          <w:t>SRR15242564</w:t>
        </w:r>
      </w:hyperlink>
      <w:r>
        <w:rPr>
          <w:rFonts w:ascii="Times New Roman" w:eastAsia="Times New Roman" w:hAnsi="Times New Roman"/>
          <w:sz w:val="24"/>
          <w:szCs w:val="24"/>
          <w:lang w:val="en-GB" w:eastAsia="en-GB"/>
        </w:rPr>
        <w:t>: clone 1, WGBS primers (NNNNNN)</w:t>
      </w:r>
    </w:p>
    <w:p w14:paraId="281F6095" w14:textId="77777777" w:rsidR="007902ED" w:rsidRPr="00312EBE" w:rsidRDefault="0068425C">
      <w:pPr>
        <w:numPr>
          <w:ilvl w:val="0"/>
          <w:numId w:val="5"/>
        </w:numPr>
        <w:spacing w:before="100" w:after="100"/>
        <w:rPr>
          <w:lang w:val="en-GB"/>
        </w:rPr>
      </w:pPr>
      <w:hyperlink r:id="rId53" w:history="1">
        <w:r>
          <w:rPr>
            <w:rFonts w:ascii="Times New Roman" w:eastAsia="Times New Roman" w:hAnsi="Times New Roman"/>
            <w:color w:val="0000FF"/>
            <w:sz w:val="24"/>
            <w:szCs w:val="24"/>
            <w:u w:val="single"/>
            <w:lang w:val="en-GB" w:eastAsia="en-GB"/>
          </w:rPr>
          <w:t>SRR15242565</w:t>
        </w:r>
      </w:hyperlink>
      <w:r>
        <w:rPr>
          <w:rFonts w:ascii="Times New Roman" w:eastAsia="Times New Roman" w:hAnsi="Times New Roman"/>
          <w:sz w:val="24"/>
          <w:szCs w:val="24"/>
          <w:lang w:val="en-GB" w:eastAsia="en-GB"/>
        </w:rPr>
        <w:t>: clone 1, ABBS primers (NNNNNPPG)</w:t>
      </w:r>
    </w:p>
    <w:p w14:paraId="56C8FBE9" w14:textId="77777777" w:rsidR="007902ED" w:rsidRDefault="0068425C">
      <w:pPr>
        <w:numPr>
          <w:ilvl w:val="0"/>
          <w:numId w:val="5"/>
        </w:numPr>
        <w:spacing w:before="100" w:after="100"/>
      </w:pPr>
      <w:hyperlink r:id="rId54" w:history="1">
        <w:r>
          <w:rPr>
            <w:rFonts w:ascii="Times New Roman" w:eastAsia="Times New Roman" w:hAnsi="Times New Roman"/>
            <w:color w:val="0000FF"/>
            <w:sz w:val="24"/>
            <w:szCs w:val="24"/>
            <w:u w:val="single"/>
            <w:lang w:val="en-GB" w:eastAsia="en-GB"/>
          </w:rPr>
          <w:t>SRR15242568</w:t>
        </w:r>
      </w:hyperlink>
      <w:r>
        <w:rPr>
          <w:rFonts w:ascii="Times New Roman" w:eastAsia="Times New Roman" w:hAnsi="Times New Roman"/>
          <w:sz w:val="24"/>
          <w:szCs w:val="24"/>
          <w:lang w:val="en-GB" w:eastAsia="en-GB"/>
        </w:rPr>
        <w:t>: clone 2, WGBS primers</w:t>
      </w:r>
    </w:p>
    <w:p w14:paraId="7774F3EE" w14:textId="77777777" w:rsidR="007902ED" w:rsidRDefault="0068425C">
      <w:pPr>
        <w:numPr>
          <w:ilvl w:val="0"/>
          <w:numId w:val="5"/>
        </w:numPr>
        <w:spacing w:before="100" w:after="100"/>
      </w:pPr>
      <w:hyperlink r:id="rId55" w:history="1">
        <w:r>
          <w:rPr>
            <w:rFonts w:ascii="Times New Roman" w:eastAsia="Times New Roman" w:hAnsi="Times New Roman"/>
            <w:color w:val="0000FF"/>
            <w:sz w:val="24"/>
            <w:szCs w:val="24"/>
            <w:u w:val="single"/>
            <w:lang w:val="en-GB" w:eastAsia="en-GB"/>
          </w:rPr>
          <w:t>SRR15242569</w:t>
        </w:r>
      </w:hyperlink>
      <w:r>
        <w:rPr>
          <w:rFonts w:ascii="Times New Roman" w:eastAsia="Times New Roman" w:hAnsi="Times New Roman"/>
          <w:sz w:val="24"/>
          <w:szCs w:val="24"/>
          <w:lang w:val="en-GB" w:eastAsia="en-GB"/>
        </w:rPr>
        <w:t xml:space="preserve">: clone 2, ABBS primers </w:t>
      </w:r>
    </w:p>
    <w:p w14:paraId="5CBEECF1" w14:textId="77777777" w:rsidR="007902ED" w:rsidRPr="00312EBE" w:rsidRDefault="0068425C">
      <w:pPr>
        <w:numPr>
          <w:ilvl w:val="0"/>
          <w:numId w:val="5"/>
        </w:numPr>
        <w:spacing w:before="100" w:after="100"/>
        <w:rPr>
          <w:lang w:val="en-GB"/>
        </w:rPr>
      </w:pPr>
      <w:hyperlink r:id="rId56" w:history="1">
        <w:r>
          <w:rPr>
            <w:rStyle w:val="Hipervnculo"/>
            <w:rFonts w:ascii="Times New Roman" w:hAnsi="Times New Roman"/>
            <w:sz w:val="24"/>
            <w:szCs w:val="24"/>
            <w:lang w:val="en-GB"/>
          </w:rPr>
          <w:t>SRR15242570</w:t>
        </w:r>
      </w:hyperlink>
      <w:r>
        <w:rPr>
          <w:rFonts w:ascii="Times New Roman" w:hAnsi="Times New Roman"/>
          <w:sz w:val="24"/>
          <w:szCs w:val="24"/>
          <w:lang w:val="en-GB"/>
        </w:rPr>
        <w:t xml:space="preserve">:clone 1, ABBS primer (A.M. library prep) </w:t>
      </w:r>
    </w:p>
    <w:p w14:paraId="2394C094" w14:textId="77777777" w:rsidR="007902ED" w:rsidRPr="00312EBE" w:rsidRDefault="0068425C">
      <w:pPr>
        <w:numPr>
          <w:ilvl w:val="0"/>
          <w:numId w:val="5"/>
        </w:numPr>
        <w:spacing w:before="100" w:after="100"/>
        <w:rPr>
          <w:lang w:val="en-GB"/>
        </w:rPr>
      </w:pPr>
      <w:hyperlink r:id="rId57" w:history="1">
        <w:r>
          <w:rPr>
            <w:rStyle w:val="Hipervnculo"/>
            <w:rFonts w:ascii="Times New Roman" w:hAnsi="Times New Roman"/>
            <w:sz w:val="24"/>
            <w:szCs w:val="24"/>
            <w:lang w:val="en-GB"/>
          </w:rPr>
          <w:t>SRR15242571</w:t>
        </w:r>
      </w:hyperlink>
      <w:r>
        <w:rPr>
          <w:rFonts w:ascii="Times New Roman" w:hAnsi="Times New Roman"/>
          <w:sz w:val="24"/>
          <w:szCs w:val="24"/>
          <w:lang w:val="en-GB"/>
        </w:rPr>
        <w:t>: clone 2, ABBS primer (A.M. library prep)</w:t>
      </w:r>
    </w:p>
    <w:p w14:paraId="1CACBE3E" w14:textId="77777777" w:rsidR="007902ED" w:rsidRDefault="0068425C">
      <w:pPr>
        <w:pStyle w:val="NormalWeb"/>
        <w:numPr>
          <w:ilvl w:val="0"/>
          <w:numId w:val="4"/>
        </w:numPr>
      </w:pPr>
      <w:r>
        <w:t>SMRT</w:t>
      </w:r>
    </w:p>
    <w:p w14:paraId="2A0B0726" w14:textId="77777777" w:rsidR="007902ED" w:rsidRDefault="0068425C">
      <w:pPr>
        <w:pStyle w:val="NormalWeb"/>
        <w:numPr>
          <w:ilvl w:val="0"/>
          <w:numId w:val="2"/>
        </w:numPr>
      </w:pPr>
      <w:r>
        <w:t xml:space="preserve">Raw dataset from: PacificBiosciences / DevNet </w:t>
      </w:r>
      <w:hyperlink r:id="rId58" w:history="1">
        <w:r>
          <w:rPr>
            <w:rStyle w:val="Hipervnculo"/>
          </w:rPr>
          <w:t>8 plex Ec</w:t>
        </w:r>
        <w:bookmarkStart w:id="107" w:name="_Hlt137470296"/>
        <w:bookmarkStart w:id="108" w:name="_Hlt137470297"/>
        <w:r>
          <w:rPr>
            <w:rStyle w:val="Hipervnculo"/>
          </w:rPr>
          <w:t>o</w:t>
        </w:r>
        <w:bookmarkEnd w:id="107"/>
        <w:bookmarkEnd w:id="108"/>
        <w:r>
          <w:rPr>
            <w:rStyle w:val="Hipervnculo"/>
          </w:rPr>
          <w:t xml:space="preserve">li </w:t>
        </w:r>
        <w:bookmarkStart w:id="109" w:name="_Hlt137206243"/>
        <w:bookmarkStart w:id="110" w:name="_Hlt137206244"/>
        <w:r>
          <w:rPr>
            <w:rStyle w:val="Hipervnculo"/>
          </w:rPr>
          <w:t>M</w:t>
        </w:r>
        <w:bookmarkEnd w:id="109"/>
        <w:bookmarkEnd w:id="110"/>
        <w:r>
          <w:rPr>
            <w:rStyle w:val="Hipervnculo"/>
          </w:rPr>
          <w:t>ultiplexed Microbial Assembly</w:t>
        </w:r>
      </w:hyperlink>
      <w:r>
        <w:t xml:space="preserve">. (ccano/DevNet n.d.). </w:t>
      </w:r>
      <w:r>
        <w:rPr>
          <w:i/>
          <w:iCs/>
        </w:rPr>
        <w:t>E. coli</w:t>
      </w:r>
      <w:r>
        <w:t>.</w:t>
      </w:r>
    </w:p>
    <w:p w14:paraId="041E003E" w14:textId="77777777" w:rsidR="007902ED" w:rsidRDefault="0068425C">
      <w:pPr>
        <w:pStyle w:val="NormalWeb"/>
        <w:numPr>
          <w:ilvl w:val="0"/>
          <w:numId w:val="2"/>
        </w:numPr>
      </w:pPr>
      <w:r>
        <w:t xml:space="preserve">Processed dataset: MethSMRT is an integrative database MethSMRT for DNA 6mA and 4mC methylomes (Sun Yat-sen University 2016). I used the </w:t>
      </w:r>
      <w:proofErr w:type="gramStart"/>
      <w:r>
        <w:rPr>
          <w:i/>
          <w:iCs/>
        </w:rPr>
        <w:t>E.coli</w:t>
      </w:r>
      <w:proofErr w:type="gramEnd"/>
      <w:r>
        <w:t xml:space="preserve"> K12 substr. MG1655 gff file generated from SMRT sequencing the raw data </w:t>
      </w:r>
      <w:hyperlink r:id="rId59" w:history="1">
        <w:r>
          <w:rPr>
            <w:rStyle w:val="Hipervnculo"/>
          </w:rPr>
          <w:t>SRS6</w:t>
        </w:r>
        <w:bookmarkStart w:id="111" w:name="_Hlt137201501"/>
        <w:bookmarkStart w:id="112" w:name="_Hlt137201502"/>
        <w:r>
          <w:rPr>
            <w:rStyle w:val="Hipervnculo"/>
          </w:rPr>
          <w:t>7</w:t>
        </w:r>
        <w:bookmarkStart w:id="113" w:name="_Hlt137205711"/>
        <w:bookmarkStart w:id="114" w:name="_Hlt137205712"/>
        <w:bookmarkEnd w:id="111"/>
        <w:bookmarkEnd w:id="112"/>
        <w:r>
          <w:rPr>
            <w:rStyle w:val="Hipervnculo"/>
          </w:rPr>
          <w:t>4</w:t>
        </w:r>
        <w:bookmarkEnd w:id="113"/>
        <w:bookmarkEnd w:id="114"/>
        <w:r>
          <w:rPr>
            <w:rStyle w:val="Hipervnculo"/>
          </w:rPr>
          <w:t>0</w:t>
        </w:r>
        <w:bookmarkStart w:id="115" w:name="_Hlt137199611"/>
        <w:bookmarkStart w:id="116" w:name="_Hlt137199612"/>
        <w:r>
          <w:rPr>
            <w:rStyle w:val="Hipervnculo"/>
          </w:rPr>
          <w:t>9</w:t>
        </w:r>
        <w:bookmarkEnd w:id="115"/>
        <w:bookmarkEnd w:id="116"/>
        <w:r>
          <w:rPr>
            <w:rStyle w:val="Hipervnculo"/>
          </w:rPr>
          <w:t>3</w:t>
        </w:r>
      </w:hyperlink>
      <w:r>
        <w:t xml:space="preserve"> (Berlin et al. 2015).</w:t>
      </w:r>
    </w:p>
    <w:p w14:paraId="0DFC1049" w14:textId="77777777" w:rsidR="007902ED" w:rsidRPr="00312EBE" w:rsidRDefault="0068425C">
      <w:pPr>
        <w:spacing w:line="276" w:lineRule="auto"/>
        <w:jc w:val="both"/>
        <w:rPr>
          <w:lang w:val="en-GB"/>
        </w:rPr>
      </w:pPr>
      <w:r>
        <w:rPr>
          <w:rFonts w:ascii="Times New Roman" w:hAnsi="Times New Roman"/>
          <w:sz w:val="24"/>
          <w:szCs w:val="24"/>
          <w:lang w:val="en-GB"/>
        </w:rPr>
        <w:t xml:space="preserve">For all of the subsequent steps the used reference genome is </w:t>
      </w:r>
      <w:hyperlink r:id="rId60" w:history="1">
        <w:r>
          <w:rPr>
            <w:rStyle w:val="Hipervnculo"/>
            <w:rFonts w:ascii="Times New Roman" w:hAnsi="Times New Roman"/>
            <w:sz w:val="24"/>
            <w:szCs w:val="24"/>
            <w:lang w:val="en-GB"/>
          </w:rPr>
          <w:t>NC_00091</w:t>
        </w:r>
        <w:bookmarkStart w:id="117" w:name="_Hlt137206487"/>
        <w:bookmarkStart w:id="118" w:name="_Hlt137206488"/>
        <w:r>
          <w:rPr>
            <w:rStyle w:val="Hipervnculo"/>
            <w:rFonts w:ascii="Times New Roman" w:hAnsi="Times New Roman"/>
            <w:sz w:val="24"/>
            <w:szCs w:val="24"/>
            <w:lang w:val="en-GB"/>
          </w:rPr>
          <w:t>3</w:t>
        </w:r>
        <w:bookmarkEnd w:id="117"/>
        <w:bookmarkEnd w:id="118"/>
        <w:r>
          <w:rPr>
            <w:rStyle w:val="Hipervnculo"/>
            <w:rFonts w:ascii="Times New Roman" w:hAnsi="Times New Roman"/>
            <w:sz w:val="24"/>
            <w:szCs w:val="24"/>
            <w:lang w:val="en-GB"/>
          </w:rPr>
          <w:t>.3</w:t>
        </w:r>
      </w:hyperlink>
      <w:r>
        <w:rPr>
          <w:rFonts w:ascii="Times New Roman" w:hAnsi="Times New Roman"/>
          <w:sz w:val="24"/>
          <w:szCs w:val="24"/>
          <w:lang w:val="en-GB"/>
        </w:rPr>
        <w:t xml:space="preserve"> from NCBI database and the corresponding genome annotation GCF_000005845.2 </w:t>
      </w:r>
      <w:r>
        <w:rPr>
          <w:rFonts w:ascii="Times New Roman" w:eastAsia="Times New Roman" w:hAnsi="Times New Roman"/>
          <w:sz w:val="24"/>
          <w:szCs w:val="24"/>
          <w:lang w:val="en-GB" w:eastAsia="en-GB"/>
        </w:rPr>
        <w:t>(</w:t>
      </w:r>
      <w:hyperlink r:id="rId61" w:history="1">
        <w:r>
          <w:rPr>
            <w:rStyle w:val="Hipervnculo"/>
            <w:rFonts w:ascii="Times New Roman" w:eastAsia="Times New Roman" w:hAnsi="Times New Roman"/>
            <w:sz w:val="24"/>
            <w:szCs w:val="24"/>
            <w:lang w:val="en-GB" w:eastAsia="en-GB"/>
          </w:rPr>
          <w:t>https://www.ncbi.nlm.nih.gov/assembly/GCF_000005845.2/</w:t>
        </w:r>
      </w:hyperlink>
      <w:r>
        <w:rPr>
          <w:rFonts w:ascii="Times New Roman" w:eastAsia="Times New Roman" w:hAnsi="Times New Roman"/>
          <w:sz w:val="24"/>
          <w:szCs w:val="24"/>
          <w:lang w:val="en-GB" w:eastAsia="en-GB"/>
        </w:rPr>
        <w:t>).</w:t>
      </w:r>
    </w:p>
    <w:p w14:paraId="1A09781E" w14:textId="77777777" w:rsidR="007902ED" w:rsidRDefault="0068425C">
      <w:pPr>
        <w:pStyle w:val="Prrafodelista"/>
        <w:numPr>
          <w:ilvl w:val="0"/>
          <w:numId w:val="2"/>
        </w:numPr>
        <w:jc w:val="both"/>
        <w:rPr>
          <w:rFonts w:ascii="Times New Roman" w:hAnsi="Times New Roman"/>
          <w:b/>
          <w:bCs/>
          <w:sz w:val="24"/>
          <w:szCs w:val="24"/>
          <w:u w:val="single"/>
          <w:lang w:val="en-GB"/>
        </w:rPr>
      </w:pPr>
      <w:bookmarkStart w:id="119" w:name="_Toc137206688"/>
      <w:bookmarkStart w:id="120" w:name="_Toc137469049"/>
      <w:bookmarkStart w:id="121" w:name="_Toc137732281"/>
      <w:bookmarkStart w:id="122" w:name="_Toc138178721"/>
      <w:bookmarkStart w:id="123" w:name="_Toc138781785"/>
      <w:r>
        <w:rPr>
          <w:rFonts w:ascii="Times New Roman" w:hAnsi="Times New Roman"/>
          <w:b/>
          <w:bCs/>
          <w:sz w:val="24"/>
          <w:szCs w:val="24"/>
          <w:u w:val="single"/>
          <w:lang w:val="en-GB"/>
        </w:rPr>
        <w:t>Data processing</w:t>
      </w:r>
      <w:bookmarkEnd w:id="119"/>
      <w:r>
        <w:rPr>
          <w:rFonts w:ascii="Times New Roman" w:hAnsi="Times New Roman"/>
          <w:b/>
          <w:bCs/>
          <w:sz w:val="24"/>
          <w:szCs w:val="24"/>
          <w:u w:val="single"/>
          <w:lang w:val="en-GB"/>
        </w:rPr>
        <w:t xml:space="preserve"> and methylation extraction</w:t>
      </w:r>
      <w:bookmarkEnd w:id="120"/>
      <w:bookmarkEnd w:id="121"/>
      <w:bookmarkEnd w:id="122"/>
      <w:bookmarkEnd w:id="123"/>
    </w:p>
    <w:p w14:paraId="7851E831" w14:textId="77777777" w:rsidR="007902ED" w:rsidRDefault="0068425C">
      <w:pPr>
        <w:pStyle w:val="Ttulo3"/>
        <w:rPr>
          <w:b w:val="0"/>
          <w:bCs w:val="0"/>
          <w:i/>
          <w:iCs/>
          <w:sz w:val="24"/>
          <w:szCs w:val="24"/>
        </w:rPr>
      </w:pPr>
      <w:bookmarkStart w:id="124" w:name="_Toc137469050"/>
      <w:bookmarkStart w:id="125" w:name="_Toc137732282"/>
      <w:bookmarkStart w:id="126" w:name="_Toc138094377"/>
      <w:bookmarkStart w:id="127" w:name="_Toc138178722"/>
      <w:bookmarkStart w:id="128" w:name="_Toc138781786"/>
      <w:r>
        <w:rPr>
          <w:b w:val="0"/>
          <w:bCs w:val="0"/>
          <w:i/>
          <w:iCs/>
          <w:sz w:val="24"/>
          <w:szCs w:val="24"/>
        </w:rPr>
        <w:t>Bisulfite sequencing:</w:t>
      </w:r>
      <w:bookmarkEnd w:id="124"/>
      <w:bookmarkEnd w:id="125"/>
      <w:bookmarkEnd w:id="126"/>
      <w:bookmarkEnd w:id="127"/>
      <w:bookmarkEnd w:id="128"/>
    </w:p>
    <w:p w14:paraId="7945A312" w14:textId="77777777" w:rsidR="007902ED" w:rsidRDefault="0068425C">
      <w:pPr>
        <w:spacing w:before="240" w:line="276" w:lineRule="auto"/>
        <w:jc w:val="both"/>
        <w:rPr>
          <w:rFonts w:ascii="Times New Roman" w:hAnsi="Times New Roman"/>
          <w:sz w:val="24"/>
          <w:szCs w:val="24"/>
          <w:lang w:val="en-GB"/>
        </w:rPr>
      </w:pPr>
      <w:r>
        <w:rPr>
          <w:rFonts w:ascii="Times New Roman" w:hAnsi="Times New Roman"/>
          <w:sz w:val="24"/>
          <w:szCs w:val="24"/>
          <w:lang w:val="en-GB"/>
        </w:rPr>
        <w:t>On the original data the paired reads appeared on the same fastq file so with a Python script (separate_fastq.py-annex) I generate two independent fastq files with each one having one read of the pair.</w:t>
      </w:r>
    </w:p>
    <w:p w14:paraId="7F8DF2BB" w14:textId="7B663B49" w:rsidR="007902ED" w:rsidRPr="00257EFE" w:rsidRDefault="0068425C">
      <w:pPr>
        <w:spacing w:before="240" w:line="276" w:lineRule="auto"/>
        <w:jc w:val="both"/>
        <w:rPr>
          <w:lang w:val="en-GB"/>
        </w:rPr>
      </w:pPr>
      <w:r>
        <w:rPr>
          <w:rFonts w:ascii="Times New Roman" w:hAnsi="Times New Roman"/>
          <w:sz w:val="24"/>
          <w:szCs w:val="24"/>
          <w:lang w:val="en-GB"/>
        </w:rPr>
        <w:t xml:space="preserve">Raw reads coming from </w:t>
      </w:r>
      <w:r>
        <w:rPr>
          <w:rFonts w:ascii="Times New Roman" w:eastAsia="Times New Roman" w:hAnsi="Times New Roman"/>
          <w:sz w:val="24"/>
          <w:szCs w:val="24"/>
          <w:lang w:val="en-GB" w:eastAsia="en-GB"/>
        </w:rPr>
        <w:t>SRP329794 sample</w:t>
      </w:r>
      <w:r>
        <w:rPr>
          <w:rFonts w:ascii="Times New Roman" w:hAnsi="Times New Roman"/>
          <w:sz w:val="24"/>
          <w:szCs w:val="24"/>
          <w:lang w:val="en-GB"/>
        </w:rPr>
        <w:t xml:space="preserve"> processed with </w:t>
      </w:r>
      <w:commentRangeStart w:id="129"/>
      <w:r>
        <w:rPr>
          <w:rFonts w:ascii="Times New Roman" w:hAnsi="Times New Roman"/>
          <w:sz w:val="24"/>
          <w:szCs w:val="24"/>
          <w:lang w:val="en-GB"/>
        </w:rPr>
        <w:t>Bismark</w:t>
      </w:r>
      <w:commentRangeEnd w:id="129"/>
      <w:r w:rsidR="00F02E7E">
        <w:rPr>
          <w:rStyle w:val="Refdecomentario"/>
        </w:rPr>
        <w:commentReference w:id="129"/>
      </w:r>
      <w:r>
        <w:rPr>
          <w:rFonts w:ascii="Times New Roman" w:hAnsi="Times New Roman"/>
          <w:sz w:val="24"/>
          <w:szCs w:val="24"/>
          <w:lang w:val="en-GB"/>
        </w:rPr>
        <w:t xml:space="preserve"> utility, v0.24.0 (</w:t>
      </w:r>
      <w:hyperlink r:id="rId62" w:history="1">
        <w:r>
          <w:rPr>
            <w:rStyle w:val="Hipervnculo"/>
            <w:rFonts w:ascii="Times New Roman" w:hAnsi="Times New Roman"/>
            <w:sz w:val="24"/>
            <w:szCs w:val="24"/>
            <w:lang w:val="en-GB"/>
          </w:rPr>
          <w:t>https://g</w:t>
        </w:r>
        <w:bookmarkStart w:id="130" w:name="_Hlt137296333"/>
        <w:bookmarkStart w:id="131" w:name="_Hlt137296334"/>
        <w:r>
          <w:rPr>
            <w:rStyle w:val="Hipervnculo"/>
            <w:rFonts w:ascii="Times New Roman" w:hAnsi="Times New Roman"/>
            <w:sz w:val="24"/>
            <w:szCs w:val="24"/>
            <w:lang w:val="en-GB"/>
          </w:rPr>
          <w:t>i</w:t>
        </w:r>
        <w:bookmarkEnd w:id="130"/>
        <w:bookmarkEnd w:id="131"/>
        <w:r>
          <w:rPr>
            <w:rStyle w:val="Hipervnculo"/>
            <w:rFonts w:ascii="Times New Roman" w:hAnsi="Times New Roman"/>
            <w:sz w:val="24"/>
            <w:szCs w:val="24"/>
            <w:lang w:val="en-GB"/>
          </w:rPr>
          <w:t>thub.</w:t>
        </w:r>
        <w:bookmarkStart w:id="132" w:name="_Hlt137292779"/>
        <w:bookmarkStart w:id="133" w:name="_Hlt137292780"/>
        <w:r>
          <w:rPr>
            <w:rStyle w:val="Hipervnculo"/>
            <w:rFonts w:ascii="Times New Roman" w:hAnsi="Times New Roman"/>
            <w:sz w:val="24"/>
            <w:szCs w:val="24"/>
            <w:lang w:val="en-GB"/>
          </w:rPr>
          <w:t>c</w:t>
        </w:r>
        <w:bookmarkEnd w:id="132"/>
        <w:bookmarkEnd w:id="133"/>
        <w:r>
          <w:rPr>
            <w:rStyle w:val="Hipervnculo"/>
            <w:rFonts w:ascii="Times New Roman" w:hAnsi="Times New Roman"/>
            <w:sz w:val="24"/>
            <w:szCs w:val="24"/>
            <w:lang w:val="en-GB"/>
          </w:rPr>
          <w:t>om/FelixKrueger/B</w:t>
        </w:r>
        <w:bookmarkStart w:id="134" w:name="_Hlt137206842"/>
        <w:r>
          <w:rPr>
            <w:rStyle w:val="Hipervnculo"/>
            <w:rFonts w:ascii="Times New Roman" w:hAnsi="Times New Roman"/>
            <w:sz w:val="24"/>
            <w:szCs w:val="24"/>
            <w:lang w:val="en-GB"/>
          </w:rPr>
          <w:t>i</w:t>
        </w:r>
        <w:bookmarkEnd w:id="134"/>
        <w:r>
          <w:rPr>
            <w:rStyle w:val="Hipervnculo"/>
            <w:rFonts w:ascii="Times New Roman" w:hAnsi="Times New Roman"/>
            <w:sz w:val="24"/>
            <w:szCs w:val="24"/>
            <w:lang w:val="en-GB"/>
          </w:rPr>
          <w:t>s</w:t>
        </w:r>
        <w:bookmarkStart w:id="135" w:name="_Hlt128402366"/>
        <w:bookmarkStart w:id="136" w:name="_Hlt128402367"/>
        <w:r>
          <w:rPr>
            <w:rStyle w:val="Hipervnculo"/>
            <w:rFonts w:ascii="Times New Roman" w:hAnsi="Times New Roman"/>
            <w:sz w:val="24"/>
            <w:szCs w:val="24"/>
            <w:lang w:val="en-GB"/>
          </w:rPr>
          <w:t>m</w:t>
        </w:r>
        <w:bookmarkEnd w:id="135"/>
        <w:bookmarkEnd w:id="136"/>
        <w:r>
          <w:rPr>
            <w:rStyle w:val="Hipervnculo"/>
            <w:rFonts w:ascii="Times New Roman" w:hAnsi="Times New Roman"/>
            <w:sz w:val="24"/>
            <w:szCs w:val="24"/>
            <w:lang w:val="en-GB"/>
          </w:rPr>
          <w:t>ark</w:t>
        </w:r>
      </w:hyperlink>
      <w:r>
        <w:rPr>
          <w:rFonts w:ascii="Times New Roman" w:hAnsi="Times New Roman"/>
          <w:sz w:val="24"/>
          <w:szCs w:val="24"/>
          <w:lang w:val="en-GB"/>
        </w:rPr>
        <w:t xml:space="preserve">). </w:t>
      </w:r>
      <w:r>
        <w:rPr>
          <w:rFonts w:ascii="Times New Roman" w:eastAsia="Times New Roman" w:hAnsi="Times New Roman"/>
          <w:sz w:val="24"/>
          <w:szCs w:val="24"/>
          <w:lang w:val="en-GB" w:eastAsia="en-GB"/>
        </w:rPr>
        <w:t xml:space="preserve">Bismark employs an innovative approach to analyze BS-Seq data. It first converts the reference genome </w:t>
      </w:r>
      <w:r>
        <w:rPr>
          <w:rFonts w:ascii="Times New Roman" w:eastAsia="Times New Roman" w:hAnsi="Times New Roman"/>
          <w:i/>
          <w:iCs/>
          <w:sz w:val="24"/>
          <w:szCs w:val="24"/>
          <w:lang w:val="en-GB" w:eastAsia="en-GB"/>
        </w:rPr>
        <w:t>in silico</w:t>
      </w:r>
      <w:r>
        <w:rPr>
          <w:rFonts w:ascii="Times New Roman" w:eastAsia="Times New Roman" w:hAnsi="Times New Roman"/>
          <w:sz w:val="24"/>
          <w:szCs w:val="24"/>
          <w:lang w:val="en-GB" w:eastAsia="en-GB"/>
        </w:rPr>
        <w:t xml:space="preserve"> into two versions: </w:t>
      </w:r>
      <w:r w:rsidR="000C52FC">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819008" behindDoc="0" locked="0" layoutInCell="1" allowOverlap="1" wp14:anchorId="56FF4126" wp14:editId="01DC20CB">
                <wp:simplePos x="0" y="0"/>
                <wp:positionH relativeFrom="margin">
                  <wp:align>right</wp:align>
                </wp:positionH>
                <wp:positionV relativeFrom="paragraph">
                  <wp:posOffset>0</wp:posOffset>
                </wp:positionV>
                <wp:extent cx="2677795" cy="3193415"/>
                <wp:effectExtent l="0" t="0" r="8255" b="0"/>
                <wp:wrapSquare wrapText="bothSides"/>
                <wp:docPr id="1456833205" name="Group 9"/>
                <wp:cNvGraphicFramePr/>
                <a:graphic xmlns:a="http://schemas.openxmlformats.org/drawingml/2006/main">
                  <a:graphicData uri="http://schemas.microsoft.com/office/word/2010/wordprocessingGroup">
                    <wpg:wgp>
                      <wpg:cNvGrpSpPr/>
                      <wpg:grpSpPr>
                        <a:xfrm>
                          <a:off x="0" y="0"/>
                          <a:ext cx="2677795" cy="3193472"/>
                          <a:chOff x="0" y="0"/>
                          <a:chExt cx="2677891" cy="3194037"/>
                        </a:xfrm>
                      </wpg:grpSpPr>
                      <wps:wsp>
                        <wps:cNvPr id="1187461325" name="Text Box 1"/>
                        <wps:cNvSpPr txBox="1"/>
                        <wps:spPr>
                          <a:xfrm>
                            <a:off x="1" y="2830284"/>
                            <a:ext cx="2677890" cy="363753"/>
                          </a:xfrm>
                          <a:prstGeom prst="rect">
                            <a:avLst/>
                          </a:prstGeom>
                        </wps:spPr>
                        <wps:txbx>
                          <w:txbxContent>
                            <w:p w14:paraId="13FB956D" w14:textId="054913BE" w:rsidR="0068425C" w:rsidRPr="00312EBE" w:rsidRDefault="0068425C" w:rsidP="00EB610C">
                              <w:pPr>
                                <w:pStyle w:val="Descripcin"/>
                                <w:spacing w:before="240"/>
                                <w:rPr>
                                  <w:lang w:val="en-GB"/>
                                </w:rPr>
                              </w:pPr>
                              <w:r>
                                <w:rPr>
                                  <w:lang w:val="en-GB"/>
                                </w:rPr>
                                <w:t xml:space="preserve">Figure 16. Bismark mapping </w:t>
                              </w:r>
                              <w:r>
                                <w:rPr>
                                  <w:rFonts w:cs="Calibri"/>
                                  <w:lang w:val="en-GB"/>
                                </w:rPr>
                                <w:t>(Krueger and Andrews 2011)</w:t>
                              </w:r>
                            </w:p>
                          </w:txbxContent>
                        </wps:txbx>
                        <wps:bodyPr vert="horz" wrap="square" lIns="0" tIns="0" rIns="0" bIns="0" anchor="t" anchorCtr="0" compatLnSpc="1">
                          <a:noAutofit/>
                        </wps:bodyPr>
                      </wps:wsp>
                      <pic:pic xmlns:pic="http://schemas.openxmlformats.org/drawingml/2006/picture">
                        <pic:nvPicPr>
                          <pic:cNvPr id="769121971" name="Picture 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667000" cy="272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F4126" id="_x0000_s1075" style="position:absolute;left:0;text-align:left;margin-left:159.65pt;margin-top:0;width:210.85pt;height:251.45pt;z-index:251819008;mso-position-horizontal:right;mso-position-horizontal-relative:margin;mso-width-relative:margin;mso-height-relative:margin" coordsize="26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cAAAAAUmdodGxvbmcAAAPj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">
                <v:shape id="_x0000_s1076" type="#_x0000_t202" style="position:absolute;top:28302;width:2677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" filled="f" stroked="f">
                  <v:textbox inset="0,0,0,0">
                    <w:txbxContent>
                      <w:p w14:paraId="13FB956D" w14:textId="054913BE" w:rsidR="0068425C" w:rsidRPr="00312EBE" w:rsidRDefault="0068425C" w:rsidP="00EB610C">
                        <w:pPr>
                          <w:pStyle w:val="Descripcin"/>
                          <w:spacing w:before="240"/>
                          <w:rPr>
                            <w:lang w:val="en-GB"/>
                          </w:rPr>
                        </w:pPr>
                        <w:r>
                          <w:rPr>
                            <w:lang w:val="en-GB"/>
                          </w:rPr>
                          <w:t xml:space="preserve">Figure 16. Bismark mapping </w:t>
                        </w:r>
                        <w:r>
                          <w:rPr>
                            <w:rFonts w:cs="Calibri"/>
                            <w:lang w:val="en-GB"/>
                          </w:rPr>
                          <w:t>(Krueger and Andrews 2011)</w:t>
                        </w:r>
                      </w:p>
                    </w:txbxContent>
                  </v:textbox>
                </v:shape>
                <v:shape id="Picture 8" o:spid="_x0000_s1077" type="#_x0000_t75" style="position:absolute;width:2667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">
                  <v:imagedata r:id="rId64" o:title=""/>
                </v:shape>
                <w10:wrap type="square" anchorx="margin"/>
              </v:group>
            </w:pict>
          </mc:Fallback>
        </mc:AlternateContent>
      </w:r>
      <w:r>
        <w:rPr>
          <w:rFonts w:ascii="Times New Roman" w:eastAsia="Times New Roman" w:hAnsi="Times New Roman"/>
          <w:sz w:val="24"/>
          <w:szCs w:val="24"/>
          <w:lang w:val="en-GB" w:eastAsia="en-GB"/>
        </w:rPr>
        <w:t xml:space="preserve">forward C-to-T and forward G-to-A (equivalent to reverse C-to-T) ($bismark_genome_preparation). The same action is performed with the </w:t>
      </w:r>
      <w:r>
        <w:rPr>
          <w:rFonts w:ascii="Times New Roman" w:hAnsi="Times New Roman"/>
          <w:sz w:val="24"/>
          <w:szCs w:val="24"/>
          <w:lang w:val="en-GB"/>
        </w:rPr>
        <w:t xml:space="preserve">residual cytosines (methylated) in the sequenced bisulfited-transformed reads, they are converted </w:t>
      </w:r>
      <w:r>
        <w:rPr>
          <w:rFonts w:ascii="Times New Roman" w:hAnsi="Times New Roman"/>
          <w:i/>
          <w:iCs/>
          <w:sz w:val="24"/>
          <w:szCs w:val="24"/>
          <w:lang w:val="en-GB"/>
        </w:rPr>
        <w:t>in silico</w:t>
      </w:r>
      <w:r>
        <w:rPr>
          <w:rFonts w:ascii="Times New Roman" w:hAnsi="Times New Roman"/>
          <w:sz w:val="24"/>
          <w:szCs w:val="24"/>
          <w:lang w:val="en-GB"/>
        </w:rPr>
        <w:t xml:space="preserve"> into a fully bisulfite-converted form before the alignment takes place.</w:t>
      </w:r>
      <w:r>
        <w:rPr>
          <w:rFonts w:ascii="Times New Roman" w:eastAsia="Times New Roman" w:hAnsi="Times New Roman"/>
          <w:sz w:val="24"/>
          <w:szCs w:val="24"/>
          <w:lang w:val="en-GB" w:eastAsia="en-GB"/>
        </w:rPr>
        <w:t xml:space="preserve"> To address the challenge of unknown strand identity, Bismark runs four alignment processes simultaneously, aiming to find a unique best alignment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 xml:space="preserve">a) and determines the strand position onto the original genome ($bismark). </w:t>
      </w:r>
      <w:r>
        <w:rPr>
          <w:rFonts w:ascii="Times New Roman" w:hAnsi="Times New Roman"/>
          <w:sz w:val="24"/>
          <w:szCs w:val="24"/>
          <w:lang w:val="en-GB"/>
        </w:rPr>
        <w:t>Some of the features that Bismark mapping has are: single or paired-end (PE) support, it uses base-call qualities for FastQ mapping, directional/non-directional library support, adjustable insert size (PE), variable read length capability of process</w:t>
      </w:r>
      <w:commentRangeStart w:id="137"/>
      <w:r>
        <w:rPr>
          <w:rFonts w:ascii="Times New Roman" w:hAnsi="Times New Roman"/>
          <w:sz w:val="24"/>
          <w:szCs w:val="24"/>
          <w:lang w:val="en-GB"/>
        </w:rPr>
        <w:t>…</w:t>
      </w:r>
      <w:commentRangeEnd w:id="137"/>
      <w:r w:rsidR="00F02E7E">
        <w:rPr>
          <w:rStyle w:val="Refdecomentario"/>
        </w:rPr>
        <w:commentReference w:id="137"/>
      </w:r>
      <w:r>
        <w:rPr>
          <w:rFonts w:ascii="Times New Roman" w:hAnsi="Times New Roman"/>
          <w:sz w:val="24"/>
          <w:szCs w:val="24"/>
          <w:lang w:val="en-GB"/>
        </w:rPr>
        <w:t xml:space="preserve"> (Krueger and Andrews 2011). </w:t>
      </w:r>
    </w:p>
    <w:p w14:paraId="03A5E041" w14:textId="5F852E06" w:rsidR="007902ED" w:rsidRPr="00312EBE" w:rsidRDefault="0068425C">
      <w:pPr>
        <w:spacing w:before="240" w:line="276" w:lineRule="auto"/>
        <w:jc w:val="both"/>
        <w:rPr>
          <w:lang w:val="en-GB"/>
        </w:rPr>
      </w:pPr>
      <w:r>
        <w:rPr>
          <w:rFonts w:ascii="Times New Roman" w:eastAsia="Times New Roman" w:hAnsi="Times New Roman"/>
          <w:sz w:val="24"/>
          <w:szCs w:val="24"/>
          <w:lang w:val="en-GB" w:eastAsia="en-GB"/>
        </w:rPr>
        <w:t xml:space="preserve">After the mapping I performed deduplication to eliminate PCR duplicates that map on the same part of the genome ($deduplicate_bismark). Next, filtering was done based on the quality of mapping (I kept only reads above a score of 20) of each read with another utility: </w:t>
      </w:r>
      <w:r>
        <w:rPr>
          <w:rFonts w:ascii="Times New Roman" w:hAnsi="Times New Roman"/>
          <w:sz w:val="24"/>
          <w:szCs w:val="24"/>
          <w:lang w:val="en-GB"/>
        </w:rPr>
        <w:t>samtools 1.6 (</w:t>
      </w:r>
      <w:hyperlink r:id="rId65" w:history="1">
        <w:r>
          <w:rPr>
            <w:rStyle w:val="Hipervnculo"/>
            <w:rFonts w:ascii="Times New Roman" w:hAnsi="Times New Roman"/>
            <w:color w:val="auto"/>
            <w:sz w:val="24"/>
            <w:szCs w:val="24"/>
            <w:lang w:val="en-GB"/>
          </w:rPr>
          <w:t>https://github.com/samtools/samtools</w:t>
        </w:r>
      </w:hyperlink>
      <w:r>
        <w:rPr>
          <w:rFonts w:ascii="Times New Roman" w:hAnsi="Times New Roman"/>
          <w:sz w:val="24"/>
          <w:szCs w:val="24"/>
          <w:lang w:val="en-GB"/>
        </w:rPr>
        <w:t>)</w:t>
      </w:r>
      <w:r>
        <w:rPr>
          <w:rFonts w:ascii="Times New Roman" w:eastAsia="Times New Roman" w:hAnsi="Times New Roman"/>
          <w:sz w:val="24"/>
          <w:szCs w:val="24"/>
          <w:lang w:val="en-GB" w:eastAsia="en-GB"/>
        </w:rPr>
        <w:t xml:space="preserve"> ($samtools view -h -q 20). After, I computed the coverage depth of each of the sample runs to discard those with low value (&lt;25) ($samtools depth). Another integrated tool in the Bismark utility that I used at this point is the determination of the methylation state of each of the Cs from the bisulfited read ($bismark_methylation_extractor)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 xml:space="preserve">b). An option that the methylation extractor includes is the possibility to exclude the edges of the reads/paired reads which correspond to adapters and low-quality base-called positions (--ignore) observed with $fastqc on the raw read data. Bismark enables methylation analysis in different sequence surrounding and discriminates between cytosines in CpG, CHG, and CHH contexts saving the information into a CX_report.txt. This report has the following data columns which allow for accurate interpretation of DNA methylation data: </w:t>
      </w:r>
    </w:p>
    <w:tbl>
      <w:tblPr>
        <w:tblW w:w="8784" w:type="dxa"/>
        <w:tblInd w:w="-5" w:type="dxa"/>
        <w:tblCellMar>
          <w:left w:w="10" w:type="dxa"/>
          <w:right w:w="10" w:type="dxa"/>
        </w:tblCellMar>
        <w:tblLook w:val="04A0" w:firstRow="1" w:lastRow="0" w:firstColumn="1" w:lastColumn="0" w:noHBand="0" w:noVBand="1"/>
      </w:tblPr>
      <w:tblGrid>
        <w:gridCol w:w="1220"/>
        <w:gridCol w:w="875"/>
        <w:gridCol w:w="686"/>
        <w:gridCol w:w="1750"/>
        <w:gridCol w:w="1985"/>
        <w:gridCol w:w="992"/>
        <w:gridCol w:w="1276"/>
      </w:tblGrid>
      <w:tr w:rsidR="007902ED" w14:paraId="1350B239" w14:textId="77777777">
        <w:tc>
          <w:tcPr>
            <w:tcW w:w="12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8DBE2" w14:textId="77777777" w:rsidR="007902ED" w:rsidRDefault="0068425C">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Chromosome</w:t>
            </w:r>
          </w:p>
        </w:tc>
        <w:tc>
          <w:tcPr>
            <w:tcW w:w="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81E68" w14:textId="77777777" w:rsidR="007902ED" w:rsidRDefault="0068425C">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Position</w:t>
            </w:r>
          </w:p>
        </w:tc>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4330" w14:textId="77777777" w:rsidR="007902ED" w:rsidRDefault="0068425C">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Strand</w:t>
            </w:r>
          </w:p>
        </w:tc>
        <w:tc>
          <w:tcPr>
            <w:tcW w:w="17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65663F" w14:textId="77777777" w:rsidR="007902ED" w:rsidRDefault="0068425C">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Methylated coverage</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0689C" w14:textId="77777777" w:rsidR="007902ED" w:rsidRDefault="0068425C">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Unmethylated coverage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A0DD3" w14:textId="77777777" w:rsidR="007902ED" w:rsidRDefault="0068425C">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C-context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139BB" w14:textId="77777777" w:rsidR="007902ED" w:rsidRDefault="0068425C">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Trinucleotides</w:t>
            </w:r>
          </w:p>
        </w:tc>
      </w:tr>
    </w:tbl>
    <w:p w14:paraId="19D1EEC7" w14:textId="77777777" w:rsidR="007902ED" w:rsidRDefault="0068425C">
      <w:pPr>
        <w:spacing w:before="240" w:line="276" w:lineRule="auto"/>
        <w:jc w:val="both"/>
        <w:rPr>
          <w:rFonts w:ascii="Times New Roman" w:hAnsi="Times New Roman"/>
          <w:sz w:val="24"/>
          <w:szCs w:val="24"/>
          <w:lang w:val="en-GB"/>
        </w:rPr>
      </w:pPr>
      <w:r>
        <w:rPr>
          <w:rFonts w:ascii="Times New Roman" w:hAnsi="Times New Roman"/>
          <w:sz w:val="24"/>
          <w:szCs w:val="24"/>
          <w:lang w:val="en-GB"/>
        </w:rPr>
        <w:t>Using the generated CX_report I calculated the percentage of methylation at each C-position by using the Eq. 1 and selected those ranging between 25-75% of methylation. Moreover, I computed the total coverage of each C-position summing the methylated and unmethylated coverages and excluded all the bases having less than 25 of coverage in order to ensure reliability of the methylation percentages.</w:t>
      </w:r>
    </w:p>
    <w:p w14:paraId="25C2195E" w14:textId="77777777" w:rsidR="007902ED" w:rsidRPr="00312EBE" w:rsidRDefault="0068425C">
      <w:pPr>
        <w:spacing w:before="240" w:line="276" w:lineRule="auto"/>
        <w:jc w:val="both"/>
        <w:rPr>
          <w:lang w:val="en-GB"/>
        </w:rPr>
      </w:pPr>
      <w:r>
        <w:rPr>
          <w:rFonts w:ascii="Times New Roman" w:hAnsi="Times New Roman"/>
          <w:sz w:val="24"/>
          <w:szCs w:val="24"/>
          <w:lang w:val="en-GB"/>
        </w:rPr>
        <w:t xml:space="preserve">Eq. 1:          </w:t>
      </w:r>
      <m:oMath>
        <m:f>
          <m:fPr>
            <m:ctrlPr>
              <w:rPr>
                <w:rFonts w:ascii="Cambria Math" w:hAnsi="Cambria Math"/>
              </w:rPr>
            </m:ctrlPr>
          </m:fPr>
          <m:num>
            <m:r>
              <m:rPr>
                <m:sty m:val="p"/>
              </m:rPr>
              <w:rPr>
                <w:rFonts w:ascii="Cambria Math" w:hAnsi="Cambria Math"/>
                <w:lang w:val="en-GB"/>
              </w:rPr>
              <m:t>Methylated coverage</m:t>
            </m:r>
          </m:num>
          <m:den>
            <m:r>
              <m:rPr>
                <m:sty m:val="p"/>
              </m:rPr>
              <w:rPr>
                <w:rFonts w:ascii="Cambria Math" w:hAnsi="Cambria Math"/>
                <w:lang w:val="en-GB"/>
              </w:rPr>
              <m:t xml:space="preserve">Methylated coverage </m:t>
            </m:r>
            <m:r>
              <w:rPr>
                <w:rFonts w:ascii="Cambria Math" w:hAnsi="Cambria Math"/>
                <w:lang w:val="en-GB"/>
              </w:rPr>
              <m:t>+</m:t>
            </m:r>
            <m:r>
              <m:rPr>
                <m:sty m:val="p"/>
              </m:rPr>
              <w:rPr>
                <w:rFonts w:ascii="Cambria Math" w:hAnsi="Cambria Math"/>
                <w:lang w:val="en-GB"/>
              </w:rPr>
              <m:t xml:space="preserve"> Unmethylated coverage</m:t>
            </m:r>
          </m:den>
        </m:f>
        <m:r>
          <w:rPr>
            <w:rFonts w:ascii="Cambria Math" w:hAnsi="Cambria Math"/>
            <w:lang w:val="en-GB"/>
          </w:rPr>
          <m:t>*100</m:t>
        </m:r>
      </m:oMath>
    </w:p>
    <w:p w14:paraId="2253F328" w14:textId="77777777" w:rsidR="007902ED" w:rsidRPr="00312EBE" w:rsidRDefault="0068425C">
      <w:pPr>
        <w:spacing w:before="240" w:line="276" w:lineRule="auto"/>
        <w:jc w:val="both"/>
        <w:rPr>
          <w:lang w:val="en-GB"/>
        </w:rPr>
      </w:pPr>
      <w:r>
        <w:rPr>
          <w:rFonts w:ascii="Times New Roman" w:hAnsi="Times New Roman"/>
          <w:sz w:val="24"/>
          <w:szCs w:val="24"/>
          <w:lang w:val="en-GB"/>
        </w:rPr>
        <w:lastRenderedPageBreak/>
        <w:t>Finally, Bismark enables to summarize all the information about mapping and methylation calling by generating an html report ($bismark2report).</w:t>
      </w:r>
    </w:p>
    <w:p w14:paraId="09A40E5D" w14:textId="7E64096F" w:rsidR="007902ED" w:rsidRPr="00312EBE" w:rsidRDefault="000C52FC">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83840" behindDoc="0" locked="0" layoutInCell="1" allowOverlap="1" wp14:anchorId="177E828C" wp14:editId="6764DE60">
                <wp:simplePos x="0" y="0"/>
                <wp:positionH relativeFrom="margin">
                  <wp:posOffset>601073</wp:posOffset>
                </wp:positionH>
                <wp:positionV relativeFrom="paragraph">
                  <wp:posOffset>2279741</wp:posOffset>
                </wp:positionV>
                <wp:extent cx="3914140" cy="6104890"/>
                <wp:effectExtent l="0" t="0" r="0" b="0"/>
                <wp:wrapTopAndBottom/>
                <wp:docPr id="1029208821" name="Group 12"/>
                <wp:cNvGraphicFramePr/>
                <a:graphic xmlns:a="http://schemas.openxmlformats.org/drawingml/2006/main">
                  <a:graphicData uri="http://schemas.microsoft.com/office/word/2010/wordprocessingGroup">
                    <wpg:wgp>
                      <wpg:cNvGrpSpPr/>
                      <wpg:grpSpPr>
                        <a:xfrm>
                          <a:off x="0" y="0"/>
                          <a:ext cx="3914140" cy="6104890"/>
                          <a:chOff x="0" y="0"/>
                          <a:chExt cx="3914198" cy="6105521"/>
                        </a:xfrm>
                      </wpg:grpSpPr>
                      <wps:wsp>
                        <wps:cNvPr id="938503829" name="Text Box 1"/>
                        <wps:cNvSpPr txBox="1"/>
                        <wps:spPr>
                          <a:xfrm>
                            <a:off x="134682" y="5838818"/>
                            <a:ext cx="3476621" cy="266703"/>
                          </a:xfrm>
                          <a:prstGeom prst="rect">
                            <a:avLst/>
                          </a:prstGeom>
                        </wps:spPr>
                        <wps:txbx>
                          <w:txbxContent>
                            <w:p w14:paraId="5ED6916A" w14:textId="17C62CE7" w:rsidR="0068425C" w:rsidRDefault="0068425C">
                              <w:pPr>
                                <w:pStyle w:val="Descripcin"/>
                                <w:rPr>
                                  <w:lang w:val="en-GB"/>
                                </w:rPr>
                              </w:pPr>
                              <w:r>
                                <w:rPr>
                                  <w:lang w:val="en-GB"/>
                                </w:rPr>
                                <w:t>Figure 17. Bisulfite sequencing data processing workflow</w:t>
                              </w:r>
                            </w:p>
                          </w:txbxContent>
                        </wps:txbx>
                        <wps:bodyPr vert="horz" wrap="square" lIns="0" tIns="0" rIns="0" bIns="0" anchor="t" anchorCtr="0" compatLnSpc="1">
                          <a:spAutoFit/>
                        </wps:bodyPr>
                      </wps:wsp>
                      <pic:pic xmlns:pic="http://schemas.openxmlformats.org/drawingml/2006/picture">
                        <pic:nvPicPr>
                          <pic:cNvPr id="584766074" name="Picture 11"/>
                          <pic:cNvPicPr>
                            <a:picLocks noChangeAspect="1"/>
                          </pic:cNvPicPr>
                        </pic:nvPicPr>
                        <pic:blipFill>
                          <a:blip r:embed="rId66"/>
                          <a:stretch>
                            <a:fillRect/>
                          </a:stretch>
                        </pic:blipFill>
                        <pic:spPr>
                          <a:xfrm>
                            <a:off x="0" y="0"/>
                            <a:ext cx="3914198" cy="5735948"/>
                          </a:xfrm>
                          <a:prstGeom prst="rect">
                            <a:avLst/>
                          </a:prstGeom>
                          <a:noFill/>
                          <a:ln>
                            <a:noFill/>
                            <a:prstDash/>
                          </a:ln>
                        </pic:spPr>
                      </pic:pic>
                    </wpg:wgp>
                  </a:graphicData>
                </a:graphic>
              </wp:anchor>
            </w:drawing>
          </mc:Choice>
          <mc:Fallback>
            <w:pict>
              <v:group w14:anchorId="177E828C" id="Group 12" o:spid="_x0000_s1078" style="position:absolute;left:0;text-align:left;margin-left:47.35pt;margin-top:179.5pt;width:308.2pt;height:480.7pt;z-index:251683840;mso-position-horizontal-relative:margin" coordsize="39141,6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">
                <v:shape id="_x0000_s1079" type="#_x0000_t202" style="position:absolute;left:1346;top:58388;width:3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" filled="f" stroked="f">
                  <v:textbox style="mso-fit-shape-to-text:t" inset="0,0,0,0">
                    <w:txbxContent>
                      <w:p w14:paraId="5ED6916A" w14:textId="17C62CE7" w:rsidR="0068425C" w:rsidRDefault="0068425C">
                        <w:pPr>
                          <w:pStyle w:val="Descripcin"/>
                          <w:rPr>
                            <w:lang w:val="en-GB"/>
                          </w:rPr>
                        </w:pPr>
                        <w:r>
                          <w:rPr>
                            <w:lang w:val="en-GB"/>
                          </w:rPr>
                          <w:t>Figure 17. Bisulfite sequencing data processing workflow</w:t>
                        </w:r>
                      </w:p>
                    </w:txbxContent>
                  </v:textbox>
                </v:shape>
                <v:shape id="Picture 11" o:spid="_x0000_s1080" type="#_x0000_t75" style="position:absolute;width:39141;height:5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">
                  <v:imagedata r:id="rId67" o:title=""/>
                </v:shape>
                <w10:wrap type="topAndBottom" anchorx="margin"/>
              </v:group>
            </w:pict>
          </mc:Fallback>
        </mc:AlternateContent>
      </w:r>
      <w:r>
        <w:rPr>
          <w:rFonts w:ascii="Times New Roman" w:hAnsi="Times New Roman"/>
          <w:sz w:val="24"/>
          <w:szCs w:val="24"/>
          <w:lang w:val="en-GB"/>
        </w:rPr>
        <w:t xml:space="preserve">Alignments were visualized with the </w:t>
      </w:r>
      <w:r>
        <w:rPr>
          <w:rStyle w:val="nfasis"/>
          <w:rFonts w:ascii="Times New Roman" w:hAnsi="Times New Roman"/>
          <w:i w:val="0"/>
          <w:iCs w:val="0"/>
          <w:sz w:val="24"/>
          <w:szCs w:val="24"/>
          <w:lang w:val="en-GB"/>
        </w:rPr>
        <w:t>Integrative Genomics Viewer</w:t>
      </w:r>
      <w:r>
        <w:rPr>
          <w:rFonts w:ascii="Times New Roman" w:hAnsi="Times New Roman"/>
          <w:i/>
          <w:iCs/>
          <w:sz w:val="24"/>
          <w:szCs w:val="24"/>
          <w:lang w:val="en-GB"/>
        </w:rPr>
        <w:t xml:space="preserve"> </w:t>
      </w:r>
      <w:r>
        <w:rPr>
          <w:rFonts w:ascii="Times New Roman" w:hAnsi="Times New Roman"/>
          <w:sz w:val="24"/>
          <w:szCs w:val="24"/>
          <w:lang w:val="en-GB"/>
        </w:rPr>
        <w:t>(</w:t>
      </w:r>
      <w:r>
        <w:rPr>
          <w:rStyle w:val="nfasis"/>
          <w:rFonts w:ascii="Times New Roman" w:hAnsi="Times New Roman"/>
          <w:i w:val="0"/>
          <w:iCs w:val="0"/>
          <w:sz w:val="24"/>
          <w:szCs w:val="24"/>
          <w:lang w:val="en-GB"/>
        </w:rPr>
        <w:t>IGV</w:t>
      </w:r>
      <w:r>
        <w:rPr>
          <w:rFonts w:ascii="Times New Roman" w:hAnsi="Times New Roman"/>
          <w:sz w:val="24"/>
          <w:szCs w:val="24"/>
          <w:lang w:val="en-GB"/>
        </w:rPr>
        <w:t>) (v2.14.1) (</w:t>
      </w:r>
      <w:hyperlink r:id="rId68" w:history="1">
        <w:r>
          <w:rPr>
            <w:rStyle w:val="Hipervnculo"/>
            <w:rFonts w:ascii="Times New Roman" w:hAnsi="Times New Roman"/>
            <w:sz w:val="24"/>
            <w:szCs w:val="24"/>
            <w:lang w:val="en-GB"/>
          </w:rPr>
          <w:t>https://software.broadinstitute.org/software/igv/)</w:t>
        </w:r>
      </w:hyperlink>
      <w:r>
        <w:rPr>
          <w:rFonts w:ascii="Times New Roman" w:hAnsi="Times New Roman"/>
          <w:sz w:val="24"/>
          <w:szCs w:val="24"/>
          <w:lang w:val="en-GB"/>
        </w:rPr>
        <w:t xml:space="preserve"> with previous sorting and indexing ($samtools sort, $samtools index). </w:t>
      </w:r>
      <w:r>
        <w:rPr>
          <w:rFonts w:ascii="Times New Roman" w:eastAsia="Times New Roman" w:hAnsi="Times New Roman"/>
          <w:sz w:val="24"/>
          <w:szCs w:val="24"/>
          <w:lang w:val="en-GB" w:eastAsia="en-GB"/>
        </w:rPr>
        <w:t xml:space="preserve">Reads are colored based on DNA strand: grey is used for forward read according to genome annotation; sage is used for reverse read. </w:t>
      </w:r>
      <w:r>
        <w:rPr>
          <w:rFonts w:ascii="Times New Roman" w:hAnsi="Times New Roman"/>
          <w:sz w:val="24"/>
          <w:szCs w:val="24"/>
          <w:lang w:val="en-GB"/>
        </w:rPr>
        <w:t xml:space="preserve">IGV enables to color the positions in bisulfite mode in DNA libraries that have undergone bisulfite conversion and sequencing. </w:t>
      </w:r>
      <w:r>
        <w:rPr>
          <w:rFonts w:ascii="Times New Roman" w:eastAsia="Times New Roman" w:hAnsi="Times New Roman"/>
          <w:sz w:val="24"/>
          <w:szCs w:val="24"/>
          <w:lang w:val="en-GB" w:eastAsia="en-GB"/>
        </w:rPr>
        <w:t>On this mode some nucleotides are emphasized within the reads with red or blue nucleotides, corresponding to the position of cytosines in the reference genome. For forward reads, a red C indicates a non-converted cytosine (methylated), while a blue T represents a bisulfite-converted cytosine. For reverse reads, a red G indicates a non-converted cytosine (methylated), while a blue A represents a bisulfite-converted cytosine.</w:t>
      </w:r>
    </w:p>
    <w:p w14:paraId="75C7CE8A" w14:textId="458775D9" w:rsidR="007902ED" w:rsidRPr="00312EBE" w:rsidRDefault="0068425C">
      <w:pPr>
        <w:spacing w:before="240" w:line="276" w:lineRule="auto"/>
        <w:jc w:val="both"/>
        <w:rPr>
          <w:lang w:val="en-GB"/>
        </w:rPr>
      </w:pPr>
      <w:r>
        <w:rPr>
          <w:rFonts w:ascii="Times New Roman" w:eastAsia="Times New Roman" w:hAnsi="Times New Roman"/>
          <w:sz w:val="24"/>
          <w:szCs w:val="24"/>
          <w:lang w:val="en-GB" w:eastAsia="en-GB"/>
        </w:rPr>
        <w:lastRenderedPageBreak/>
        <w:t xml:space="preserve">Finally, I intersected the samples that came from the same clone to keep the consistent methylation positions (appear in both, are above 25 coverage and methylation level 25-75%). The final level of methylation reported was the average of both. </w:t>
      </w:r>
      <w:r>
        <w:rPr>
          <w:rFonts w:ascii="Times New Roman" w:hAnsi="Times New Roman"/>
          <w:sz w:val="24"/>
          <w:szCs w:val="24"/>
          <w:lang w:val="en-GB"/>
        </w:rPr>
        <w:t>This was performed with bedtools (v2.30.0) (</w:t>
      </w:r>
      <w:hyperlink r:id="rId69" w:history="1">
        <w:r>
          <w:rPr>
            <w:rStyle w:val="Hipervnculo"/>
            <w:rFonts w:ascii="Times New Roman" w:hAnsi="Times New Roman"/>
            <w:sz w:val="24"/>
            <w:szCs w:val="24"/>
            <w:lang w:val="en-GB"/>
          </w:rPr>
          <w:t>https://bedtools.readthedocs.io/en/latest/</w:t>
        </w:r>
      </w:hyperlink>
      <w:r>
        <w:rPr>
          <w:rFonts w:ascii="Times New Roman" w:hAnsi="Times New Roman"/>
          <w:sz w:val="24"/>
          <w:szCs w:val="24"/>
          <w:lang w:val="en-GB"/>
        </w:rPr>
        <w:t xml:space="preserve">) ($bedtools intersect). In </w:t>
      </w:r>
      <w:r w:rsidR="004F6166">
        <w:rPr>
          <w:rFonts w:ascii="Times New Roman" w:hAnsi="Times New Roman"/>
          <w:sz w:val="24"/>
          <w:szCs w:val="24"/>
          <w:lang w:val="en-GB"/>
        </w:rPr>
        <w:t>F</w:t>
      </w:r>
      <w:r>
        <w:rPr>
          <w:rFonts w:ascii="Times New Roman" w:hAnsi="Times New Roman"/>
          <w:sz w:val="24"/>
          <w:szCs w:val="24"/>
          <w:lang w:val="en-GB"/>
        </w:rPr>
        <w:t>igure 1</w:t>
      </w:r>
      <w:r w:rsidR="004F6166">
        <w:rPr>
          <w:rFonts w:ascii="Times New Roman" w:hAnsi="Times New Roman"/>
          <w:sz w:val="24"/>
          <w:szCs w:val="24"/>
          <w:lang w:val="en-GB"/>
        </w:rPr>
        <w:t>7</w:t>
      </w:r>
      <w:r>
        <w:rPr>
          <w:rFonts w:ascii="Times New Roman" w:hAnsi="Times New Roman"/>
          <w:sz w:val="24"/>
          <w:szCs w:val="24"/>
          <w:lang w:val="en-GB"/>
        </w:rPr>
        <w:t>, there is the summary of how bisulfite-sequencing dataset was processed.</w:t>
      </w:r>
    </w:p>
    <w:p w14:paraId="0D4B6C49" w14:textId="1B85FDBD" w:rsidR="007902ED" w:rsidRPr="00312EBE" w:rsidRDefault="0068425C">
      <w:pPr>
        <w:spacing w:before="240" w:line="276" w:lineRule="auto"/>
        <w:jc w:val="both"/>
        <w:rPr>
          <w:lang w:val="en-GB"/>
        </w:rPr>
      </w:pPr>
      <w:r>
        <w:rPr>
          <w:rFonts w:ascii="Times New Roman" w:hAnsi="Times New Roman"/>
          <w:sz w:val="24"/>
          <w:szCs w:val="24"/>
          <w:lang w:val="en-GB"/>
        </w:rPr>
        <w:t>See the commands employed for this part at appendix 1.</w:t>
      </w:r>
    </w:p>
    <w:p w14:paraId="2185F294" w14:textId="77777777" w:rsidR="007902ED" w:rsidRDefault="0068425C">
      <w:pPr>
        <w:pStyle w:val="Ttulo3"/>
      </w:pPr>
      <w:bookmarkStart w:id="138" w:name="_Toc137469051"/>
      <w:bookmarkStart w:id="139" w:name="_Toc137732283"/>
      <w:bookmarkStart w:id="140" w:name="_Toc138094378"/>
      <w:bookmarkStart w:id="141" w:name="_Toc138178723"/>
      <w:bookmarkStart w:id="142" w:name="_Toc138781787"/>
      <w:r>
        <w:rPr>
          <w:rFonts w:cs="Calibri"/>
          <w:b w:val="0"/>
          <w:bCs w:val="0"/>
          <w:i/>
          <w:iCs/>
          <w:sz w:val="24"/>
          <w:szCs w:val="24"/>
        </w:rPr>
        <w:t>SMRT</w:t>
      </w:r>
      <w:r>
        <w:rPr>
          <w:rFonts w:cs="Calibri"/>
          <w:b w:val="0"/>
          <w:bCs w:val="0"/>
          <w:i/>
          <w:iCs/>
          <w:sz w:val="20"/>
          <w:szCs w:val="20"/>
        </w:rPr>
        <w:t>:</w:t>
      </w:r>
      <w:bookmarkEnd w:id="138"/>
      <w:bookmarkEnd w:id="139"/>
      <w:bookmarkEnd w:id="140"/>
      <w:bookmarkEnd w:id="141"/>
      <w:bookmarkEnd w:id="142"/>
      <w:r>
        <w:rPr>
          <w:sz w:val="24"/>
          <w:szCs w:val="24"/>
        </w:rPr>
        <w:t xml:space="preserve"> </w:t>
      </w:r>
    </w:p>
    <w:p w14:paraId="2AB7EB3D" w14:textId="77777777" w:rsidR="007902ED" w:rsidRPr="00312EBE" w:rsidRDefault="0068425C">
      <w:pPr>
        <w:spacing w:after="0" w:line="276" w:lineRule="auto"/>
        <w:jc w:val="both"/>
        <w:rPr>
          <w:lang w:val="en-GB"/>
        </w:rPr>
      </w:pPr>
      <w:r>
        <w:rPr>
          <w:rFonts w:ascii="Times New Roman" w:hAnsi="Times New Roman"/>
          <w:sz w:val="24"/>
          <w:szCs w:val="24"/>
          <w:lang w:val="en-GB"/>
        </w:rPr>
        <w:t xml:space="preserve">The first dataset (PacificBiosciences / DevNet </w:t>
      </w:r>
      <w:hyperlink r:id="rId70" w:history="1">
        <w:r>
          <w:rPr>
            <w:rStyle w:val="Hipervnculo"/>
            <w:rFonts w:ascii="Times New Roman" w:hAnsi="Times New Roman"/>
            <w:sz w:val="24"/>
            <w:szCs w:val="24"/>
            <w:lang w:val="en-GB"/>
          </w:rPr>
          <w:t>8 plex Ecoli Multiplexed Microbial Assembly</w:t>
        </w:r>
      </w:hyperlink>
      <w:r>
        <w:rPr>
          <w:rStyle w:val="Hipervnculo"/>
          <w:rFonts w:ascii="Times New Roman" w:hAnsi="Times New Roman"/>
          <w:sz w:val="24"/>
          <w:szCs w:val="24"/>
          <w:lang w:val="en-GB"/>
        </w:rPr>
        <w:t>)</w:t>
      </w:r>
      <w:r>
        <w:rPr>
          <w:rFonts w:ascii="Times New Roman" w:hAnsi="Times New Roman"/>
          <w:sz w:val="24"/>
          <w:szCs w:val="24"/>
          <w:lang w:val="en-GB"/>
        </w:rPr>
        <w:t xml:space="preserve"> comes from continuous long reads (CLR) sequencing in Sequel platform (Table) which base call is under a </w:t>
      </w:r>
      <w:hyperlink r:id="rId71" w:history="1">
        <w:r>
          <w:rPr>
            <w:rStyle w:val="Hipervnculo"/>
            <w:rFonts w:ascii="Times New Roman" w:hAnsi="Times New Roman"/>
            <w:sz w:val="24"/>
            <w:szCs w:val="24"/>
            <w:lang w:val="en-GB"/>
          </w:rPr>
          <w:t>subreads.bam</w:t>
        </w:r>
      </w:hyperlink>
      <w:r>
        <w:rPr>
          <w:rFonts w:ascii="Times New Roman" w:hAnsi="Times New Roman"/>
          <w:sz w:val="24"/>
          <w:szCs w:val="24"/>
          <w:lang w:val="en-GB"/>
        </w:rPr>
        <w:t xml:space="preserve"> file, </w:t>
      </w:r>
      <w:hyperlink r:id="rId72" w:history="1">
        <w:r>
          <w:rPr>
            <w:rStyle w:val="Hipervnculo"/>
            <w:rFonts w:ascii="Times New Roman" w:hAnsi="Times New Roman"/>
            <w:sz w:val="24"/>
            <w:szCs w:val="24"/>
            <w:lang w:val="en-GB"/>
          </w:rPr>
          <w:t>subreads.bam.pbi</w:t>
        </w:r>
      </w:hyperlink>
      <w:r>
        <w:rPr>
          <w:rFonts w:ascii="Times New Roman" w:hAnsi="Times New Roman"/>
          <w:sz w:val="24"/>
          <w:szCs w:val="24"/>
          <w:lang w:val="en-GB"/>
        </w:rPr>
        <w:t xml:space="preserve"> file that contains the corresponding bam index and </w:t>
      </w:r>
      <w:hyperlink r:id="rId73" w:history="1">
        <w:r>
          <w:rPr>
            <w:rStyle w:val="Hipervnculo"/>
            <w:rFonts w:ascii="Times New Roman" w:hAnsi="Times New Roman"/>
            <w:sz w:val="24"/>
            <w:szCs w:val="24"/>
            <w:lang w:val="en-GB"/>
          </w:rPr>
          <w:t>barcode.fasta</w:t>
        </w:r>
      </w:hyperlink>
      <w:r>
        <w:rPr>
          <w:rFonts w:ascii="Times New Roman" w:hAnsi="Times New Roman"/>
          <w:sz w:val="24"/>
          <w:szCs w:val="24"/>
          <w:lang w:val="en-GB"/>
        </w:rPr>
        <w:t xml:space="preserve"> has the barcodes sequences used. 8 barcodes where used, forward and reverse barcodes are identical in each of the samples (--same). There are a total of 8 samples. Some of the data features given are: a</w:t>
      </w:r>
      <w:r>
        <w:rPr>
          <w:rFonts w:ascii="Times New Roman" w:eastAsia="Times New Roman" w:hAnsi="Times New Roman"/>
          <w:sz w:val="24"/>
          <w:szCs w:val="24"/>
          <w:lang w:val="en-GB" w:eastAsia="en-GB"/>
        </w:rPr>
        <w:t xml:space="preserve">verage read length 10.6 kbp, N50 read length 18.6 kbp, mean coverage for 8 samples 110X. </w:t>
      </w:r>
    </w:p>
    <w:p w14:paraId="6CC843F9" w14:textId="77777777" w:rsidR="007902ED" w:rsidRPr="00312EBE" w:rsidRDefault="0068425C">
      <w:pPr>
        <w:spacing w:after="0" w:line="276" w:lineRule="auto"/>
        <w:jc w:val="both"/>
        <w:rPr>
          <w:lang w:val="en-GB"/>
        </w:rPr>
      </w:pPr>
      <w:r>
        <w:rPr>
          <w:rFonts w:ascii="Times New Roman" w:hAnsi="Times New Roman"/>
          <w:sz w:val="24"/>
          <w:szCs w:val="24"/>
          <w:lang w:val="en-GB"/>
        </w:rPr>
        <w:t xml:space="preserve">For the processing of data generated with SMRT sequencing I used smrttools from the software </w:t>
      </w:r>
      <w:hyperlink r:id="rId74" w:history="1">
        <w:r>
          <w:rPr>
            <w:rStyle w:val="Hipervnculo"/>
            <w:rFonts w:ascii="Times New Roman" w:hAnsi="Times New Roman"/>
            <w:sz w:val="24"/>
            <w:szCs w:val="24"/>
            <w:lang w:val="en-GB"/>
          </w:rPr>
          <w:t>SMRT Link v11.0</w:t>
        </w:r>
      </w:hyperlink>
      <w:r>
        <w:rPr>
          <w:rFonts w:ascii="Times New Roman" w:hAnsi="Times New Roman"/>
          <w:sz w:val="24"/>
          <w:szCs w:val="24"/>
          <w:lang w:val="en-GB"/>
        </w:rPr>
        <w:t xml:space="preserve">. The first step is to demultiplex the file and separate the reads into 8 different bam files with the executable command lima ($lima --same --split-bam) for further parallel processing of the data. Next step was mapping to the reference fasta genome </w:t>
      </w:r>
      <w:hyperlink r:id="rId75" w:history="1">
        <w:r>
          <w:rPr>
            <w:rStyle w:val="Hipervnculo"/>
            <w:rFonts w:ascii="Times New Roman" w:hAnsi="Times New Roman"/>
            <w:sz w:val="24"/>
            <w:szCs w:val="24"/>
            <w:lang w:val="en-GB"/>
          </w:rPr>
          <w:t>NC_000913.3</w:t>
        </w:r>
      </w:hyperlink>
      <w:r>
        <w:rPr>
          <w:rStyle w:val="Hipervnculo"/>
          <w:rFonts w:ascii="Times New Roman" w:hAnsi="Times New Roman"/>
          <w:sz w:val="24"/>
          <w:szCs w:val="24"/>
          <w:lang w:val="en-GB"/>
        </w:rPr>
        <w:t xml:space="preserve"> </w:t>
      </w:r>
      <w:r>
        <w:rPr>
          <w:rStyle w:val="Hipervnculo"/>
          <w:rFonts w:ascii="Times New Roman" w:hAnsi="Times New Roman"/>
          <w:color w:val="auto"/>
          <w:sz w:val="24"/>
          <w:szCs w:val="24"/>
          <w:u w:val="none"/>
          <w:lang w:val="en-GB"/>
        </w:rPr>
        <w:t>and sorting the mapped reads ($pbmm2 align –sort). In order to call the methylation positions, type and fraction I used $</w:t>
      </w:r>
      <w:r>
        <w:rPr>
          <w:rFonts w:ascii="Times New Roman" w:hAnsi="Times New Roman"/>
          <w:sz w:val="24"/>
          <w:szCs w:val="24"/>
          <w:lang w:val="en-GB"/>
        </w:rPr>
        <w:t>ipdSummary tool that generated a gff file containing the information. It is important to set correctly the options in this step such as --identify m4</w:t>
      </w:r>
      <w:proofErr w:type="gramStart"/>
      <w:r>
        <w:rPr>
          <w:rFonts w:ascii="Times New Roman" w:hAnsi="Times New Roman"/>
          <w:sz w:val="24"/>
          <w:szCs w:val="24"/>
          <w:lang w:val="en-GB"/>
        </w:rPr>
        <w:t>C,m</w:t>
      </w:r>
      <w:proofErr w:type="gramEnd"/>
      <w:r>
        <w:rPr>
          <w:rFonts w:ascii="Times New Roman" w:hAnsi="Times New Roman"/>
          <w:sz w:val="24"/>
          <w:szCs w:val="24"/>
          <w:lang w:val="en-GB"/>
        </w:rPr>
        <w:t>6A,m5C_TET</w:t>
      </w:r>
      <w:r>
        <w:rPr>
          <w:rFonts w:ascii="Times New Roman" w:hAnsi="Times New Roman"/>
          <w:sz w:val="24"/>
          <w:szCs w:val="24"/>
          <w:vertAlign w:val="superscript"/>
          <w:lang w:val="en-GB"/>
        </w:rPr>
        <w:t>1</w:t>
      </w:r>
      <w:r>
        <w:rPr>
          <w:rFonts w:ascii="Times New Roman" w:hAnsi="Times New Roman"/>
          <w:sz w:val="24"/>
          <w:szCs w:val="24"/>
          <w:lang w:val="en-GB"/>
        </w:rPr>
        <w:t xml:space="preserve"> --pvalue 0.001</w:t>
      </w:r>
      <w:r>
        <w:rPr>
          <w:rFonts w:ascii="Times New Roman" w:hAnsi="Times New Roman"/>
          <w:sz w:val="24"/>
          <w:szCs w:val="24"/>
          <w:vertAlign w:val="superscript"/>
          <w:lang w:val="en-GB"/>
        </w:rPr>
        <w:t>2</w:t>
      </w:r>
      <w:r>
        <w:rPr>
          <w:rFonts w:ascii="Times New Roman" w:hAnsi="Times New Roman"/>
          <w:sz w:val="24"/>
          <w:szCs w:val="24"/>
          <w:lang w:val="en-GB"/>
        </w:rPr>
        <w:t>--useChemistry "SP3-C3"</w:t>
      </w:r>
      <w:r>
        <w:rPr>
          <w:rFonts w:ascii="Times New Roman" w:hAnsi="Times New Roman"/>
          <w:sz w:val="24"/>
          <w:szCs w:val="24"/>
          <w:vertAlign w:val="superscript"/>
          <w:lang w:val="en-GB"/>
        </w:rPr>
        <w:t>3</w:t>
      </w:r>
      <w:r>
        <w:rPr>
          <w:rFonts w:ascii="Times New Roman" w:hAnsi="Times New Roman"/>
          <w:sz w:val="24"/>
          <w:szCs w:val="24"/>
          <w:lang w:val="en-GB"/>
        </w:rPr>
        <w:t xml:space="preserve">. </w:t>
      </w:r>
    </w:p>
    <w:p w14:paraId="59E485DE" w14:textId="77777777" w:rsidR="007902ED" w:rsidRPr="00312EBE" w:rsidRDefault="0068425C">
      <w:pPr>
        <w:spacing w:after="0" w:line="276" w:lineRule="auto"/>
        <w:jc w:val="both"/>
        <w:rPr>
          <w:lang w:val="en-GB"/>
        </w:rPr>
      </w:pPr>
      <w:r>
        <w:rPr>
          <w:rFonts w:ascii="Times New Roman" w:hAnsi="Times New Roman"/>
          <w:i/>
          <w:iCs/>
          <w:vertAlign w:val="superscript"/>
          <w:lang w:val="en-GB"/>
        </w:rPr>
        <w:t xml:space="preserve">1 </w:t>
      </w:r>
      <w:r>
        <w:rPr>
          <w:rFonts w:ascii="Times New Roman" w:hAnsi="Times New Roman"/>
          <w:i/>
          <w:iCs/>
          <w:lang w:val="en-GB"/>
        </w:rPr>
        <w:t xml:space="preserve">Because the detection of 5mC is only effective when the specific position in the reference genome is heavily modified SMRT introduced the 5mC_TET model. It implies the conversion of 5mC to 5-carboxylcytosine (5caC) using the Tet enzyme. This enzymatic conversion enhances the kinetic signature, making it more detectable when using SMRT Sequencing. However, this transformation was not mentioned in the preparation of the sample (Biosciences n.d.). </w:t>
      </w:r>
    </w:p>
    <w:p w14:paraId="2EF06A65" w14:textId="77777777" w:rsidR="007902ED" w:rsidRPr="00312EBE" w:rsidRDefault="0068425C">
      <w:pPr>
        <w:spacing w:after="0" w:line="276" w:lineRule="auto"/>
        <w:jc w:val="both"/>
        <w:rPr>
          <w:lang w:val="en-GB"/>
        </w:rPr>
      </w:pPr>
      <w:r>
        <w:rPr>
          <w:rFonts w:ascii="Times New Roman" w:hAnsi="Times New Roman"/>
          <w:i/>
          <w:iCs/>
          <w:vertAlign w:val="superscript"/>
          <w:lang w:val="en-GB"/>
        </w:rPr>
        <w:t>2</w:t>
      </w:r>
      <w:r>
        <w:rPr>
          <w:rFonts w:ascii="Times New Roman" w:hAnsi="Times New Roman"/>
          <w:i/>
          <w:iCs/>
          <w:lang w:val="en-GB"/>
        </w:rPr>
        <w:t>More stringent p-value than default (0.01) since the default was detecting many modifications but not identifying the kind.</w:t>
      </w:r>
    </w:p>
    <w:p w14:paraId="582E68E0" w14:textId="77777777" w:rsidR="007902ED" w:rsidRPr="00312EBE" w:rsidRDefault="0068425C">
      <w:pPr>
        <w:spacing w:after="0" w:line="276" w:lineRule="auto"/>
        <w:jc w:val="both"/>
        <w:rPr>
          <w:lang w:val="en-GB"/>
        </w:rPr>
      </w:pPr>
      <w:r>
        <w:rPr>
          <w:rFonts w:ascii="Times New Roman" w:hAnsi="Times New Roman"/>
          <w:i/>
          <w:iCs/>
          <w:vertAlign w:val="superscript"/>
          <w:lang w:val="en-GB"/>
        </w:rPr>
        <w:t>3</w:t>
      </w:r>
      <w:r>
        <w:rPr>
          <w:rFonts w:ascii="Times New Roman" w:hAnsi="Times New Roman"/>
          <w:i/>
          <w:iCs/>
          <w:lang w:val="en-GB"/>
        </w:rPr>
        <w:t xml:space="preserve"> The chemistry under which the dataset was sequenced is P1-C1.2, a rather old one, which was not available in idpSummary, thus, I used the oldest one available (SP3-C3).</w:t>
      </w:r>
    </w:p>
    <w:p w14:paraId="077A3E75" w14:textId="77777777" w:rsidR="007902ED" w:rsidRDefault="0068425C">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w:t>
      </w:r>
      <w:commentRangeStart w:id="143"/>
      <w:r>
        <w:rPr>
          <w:rFonts w:ascii="Times New Roman" w:hAnsi="Times New Roman"/>
          <w:sz w:val="24"/>
          <w:szCs w:val="24"/>
          <w:lang w:val="en-GB"/>
        </w:rPr>
        <w:t>gff</w:t>
      </w:r>
      <w:commentRangeEnd w:id="143"/>
      <w:r w:rsidR="00CE1175">
        <w:rPr>
          <w:rStyle w:val="Refdecomentario"/>
        </w:rPr>
        <w:commentReference w:id="143"/>
      </w:r>
      <w:r>
        <w:rPr>
          <w:rFonts w:ascii="Times New Roman" w:hAnsi="Times New Roman"/>
          <w:sz w:val="24"/>
          <w:szCs w:val="24"/>
          <w:lang w:val="en-GB"/>
        </w:rPr>
        <w:t xml:space="preserve"> output has this display of fields tab-separated: </w:t>
      </w:r>
    </w:p>
    <w:tbl>
      <w:tblPr>
        <w:tblW w:w="8494" w:type="dxa"/>
        <w:tblCellMar>
          <w:left w:w="10" w:type="dxa"/>
          <w:right w:w="10" w:type="dxa"/>
        </w:tblCellMar>
        <w:tblLook w:val="04A0" w:firstRow="1" w:lastRow="0" w:firstColumn="1" w:lastColumn="0" w:noHBand="0" w:noVBand="1"/>
      </w:tblPr>
      <w:tblGrid>
        <w:gridCol w:w="1262"/>
        <w:gridCol w:w="716"/>
        <w:gridCol w:w="1136"/>
        <w:gridCol w:w="739"/>
        <w:gridCol w:w="914"/>
        <w:gridCol w:w="953"/>
        <w:gridCol w:w="976"/>
        <w:gridCol w:w="670"/>
        <w:gridCol w:w="1128"/>
      </w:tblGrid>
      <w:tr w:rsidR="007902ED" w14:paraId="6FCE2C9B" w14:textId="77777777">
        <w:tc>
          <w:tcPr>
            <w:tcW w:w="12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AC340"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Chromosome</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169A8"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Source</w:t>
            </w:r>
          </w:p>
        </w:tc>
        <w:tc>
          <w:tcPr>
            <w:tcW w:w="1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F322A"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Type mod</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450D1"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Start</w:t>
            </w:r>
          </w:p>
        </w:tc>
        <w:tc>
          <w:tcPr>
            <w:tcW w:w="9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D60C8"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End</w:t>
            </w:r>
          </w:p>
        </w:tc>
        <w:tc>
          <w:tcPr>
            <w:tcW w:w="9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010"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 xml:space="preserve"> Score</w:t>
            </w:r>
          </w:p>
        </w:tc>
        <w:tc>
          <w:tcPr>
            <w:tcW w:w="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763A0"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 xml:space="preserve">Strand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5B47D"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phase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9DE33"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attributes</w:t>
            </w:r>
          </w:p>
        </w:tc>
      </w:tr>
    </w:tbl>
    <w:p w14:paraId="53922D98" w14:textId="77777777" w:rsidR="007902ED" w:rsidRDefault="0068425C">
      <w:pPr>
        <w:spacing w:before="240"/>
        <w:jc w:val="both"/>
        <w:rPr>
          <w:rFonts w:ascii="Times New Roman" w:hAnsi="Times New Roman"/>
          <w:sz w:val="24"/>
          <w:szCs w:val="24"/>
          <w:lang w:val="en-GB"/>
        </w:rPr>
      </w:pPr>
      <w:r>
        <w:rPr>
          <w:rFonts w:ascii="Times New Roman" w:hAnsi="Times New Roman"/>
          <w:sz w:val="24"/>
          <w:szCs w:val="24"/>
          <w:lang w:val="en-GB"/>
        </w:rPr>
        <w:t>Inside the field attributes there are different semicolon-separated traits: e.g. coverage=</w:t>
      </w:r>
      <w:proofErr w:type="gramStart"/>
      <w:r>
        <w:rPr>
          <w:rFonts w:ascii="Times New Roman" w:hAnsi="Times New Roman"/>
          <w:sz w:val="24"/>
          <w:szCs w:val="24"/>
          <w:lang w:val="en-GB"/>
        </w:rPr>
        <w:t>11;context</w:t>
      </w:r>
      <w:proofErr w:type="gramEnd"/>
      <w:r>
        <w:rPr>
          <w:rFonts w:ascii="Times New Roman" w:hAnsi="Times New Roman"/>
          <w:sz w:val="24"/>
          <w:szCs w:val="24"/>
          <w:lang w:val="en-GB"/>
        </w:rPr>
        <w:t>=GCAATTGAAAACTTTCGTCGATCAGGAATTTGCCCAAATAA;IPDRatio=10.59;frac=0.852;fracLow=0.402;fracUp=1.000;identificationQv=9</w:t>
      </w:r>
    </w:p>
    <w:p w14:paraId="29EC00A7" w14:textId="77777777" w:rsidR="007902ED" w:rsidRPr="00312EBE" w:rsidRDefault="0068425C">
      <w:pPr>
        <w:spacing w:after="0" w:line="276" w:lineRule="auto"/>
        <w:jc w:val="both"/>
        <w:rPr>
          <w:lang w:val="en-GB"/>
        </w:rPr>
      </w:pPr>
      <w:r>
        <w:rPr>
          <w:rFonts w:ascii="Times New Roman" w:hAnsi="Times New Roman"/>
          <w:i/>
          <w:iCs/>
          <w:lang w:val="en-GB"/>
        </w:rPr>
        <w:t>“</w:t>
      </w:r>
      <w:r>
        <w:rPr>
          <w:rFonts w:ascii="Times New Roman" w:hAnsi="Times New Roman"/>
          <w:b/>
          <w:bCs/>
          <w:i/>
          <w:iCs/>
          <w:lang w:val="en-GB"/>
        </w:rPr>
        <w:t>coverage</w:t>
      </w:r>
      <w:r>
        <w:rPr>
          <w:rFonts w:ascii="Times New Roman" w:hAnsi="Times New Roman"/>
          <w:i/>
          <w:iCs/>
          <w:lang w:val="en-GB"/>
        </w:rPr>
        <w:t xml:space="preserve"> level is the number of IPD observations used after Mapping QV” MapQV&gt;10</w:t>
      </w:r>
    </w:p>
    <w:p w14:paraId="5DE1D7BD" w14:textId="77777777" w:rsidR="007902ED" w:rsidRPr="00312EBE" w:rsidRDefault="0068425C">
      <w:pPr>
        <w:spacing w:after="0" w:line="276" w:lineRule="auto"/>
        <w:jc w:val="both"/>
        <w:rPr>
          <w:lang w:val="en-GB"/>
        </w:rPr>
      </w:pPr>
      <w:r>
        <w:rPr>
          <w:rFonts w:ascii="Times New Roman" w:hAnsi="Times New Roman"/>
          <w:i/>
          <w:iCs/>
          <w:lang w:val="en-GB"/>
        </w:rPr>
        <w:t xml:space="preserve">“If the row results from an identified modification we also include an </w:t>
      </w:r>
      <w:r>
        <w:rPr>
          <w:rFonts w:ascii="Times New Roman" w:hAnsi="Times New Roman"/>
          <w:b/>
          <w:bCs/>
          <w:i/>
          <w:iCs/>
          <w:lang w:val="en-GB"/>
        </w:rPr>
        <w:t>identificationQv</w:t>
      </w:r>
      <w:r>
        <w:rPr>
          <w:rFonts w:ascii="Times New Roman" w:hAnsi="Times New Roman"/>
          <w:i/>
          <w:iCs/>
          <w:lang w:val="en-GB"/>
        </w:rPr>
        <w:t xml:space="preserve"> tag with the from the modification identification procedure. identificationQv is the phred-transformed probability of an incorrect identification, for bases that were identified as having a particular modification”</w:t>
      </w:r>
    </w:p>
    <w:p w14:paraId="3C1E5C08" w14:textId="77777777" w:rsidR="007902ED" w:rsidRPr="00312EBE" w:rsidRDefault="0068425C">
      <w:pPr>
        <w:spacing w:after="0" w:line="276" w:lineRule="auto"/>
        <w:jc w:val="both"/>
        <w:rPr>
          <w:lang w:val="en-GB"/>
        </w:rPr>
      </w:pPr>
      <w:r>
        <w:rPr>
          <w:rFonts w:ascii="Times New Roman" w:hAnsi="Times New Roman"/>
          <w:i/>
          <w:iCs/>
          <w:lang w:val="en-GB"/>
        </w:rPr>
        <w:lastRenderedPageBreak/>
        <w:t>“</w:t>
      </w:r>
      <w:r>
        <w:rPr>
          <w:rFonts w:ascii="Times New Roman" w:hAnsi="Times New Roman"/>
          <w:b/>
          <w:bCs/>
          <w:i/>
          <w:iCs/>
          <w:lang w:val="en-GB"/>
        </w:rPr>
        <w:t>frac, fracLow, fracUp</w:t>
      </w:r>
      <w:r>
        <w:rPr>
          <w:rFonts w:ascii="Times New Roman" w:hAnsi="Times New Roman"/>
          <w:i/>
          <w:iCs/>
          <w:lang w:val="en-GB"/>
        </w:rPr>
        <w:t xml:space="preserve"> are the estimated fraction of molecules carrying the modification, and the 5% confidence intervals of the estimate”</w:t>
      </w:r>
      <w:r>
        <w:rPr>
          <w:lang w:val="en-GB"/>
        </w:rPr>
        <w:t xml:space="preserve"> </w:t>
      </w:r>
      <w:r>
        <w:rPr>
          <w:rFonts w:ascii="Times New Roman" w:hAnsi="Times New Roman"/>
          <w:sz w:val="24"/>
          <w:szCs w:val="24"/>
          <w:lang w:val="en-GB"/>
        </w:rPr>
        <w:t xml:space="preserve">(BaseMod-3.0/README.md at master · ben-lerch/BaseMod-3.0 · GitHub n.d.) </w:t>
      </w:r>
      <w:r>
        <w:rPr>
          <w:rFonts w:ascii="Times New Roman" w:hAnsi="Times New Roman"/>
          <w:color w:val="0070C0"/>
          <w:sz w:val="24"/>
          <w:szCs w:val="24"/>
          <w:lang w:val="en-GB"/>
        </w:rPr>
        <w:t>(“The methylated fraction estimation is a beta-level feature, and should only be used for exploratory purposes.”) say on limitations</w:t>
      </w:r>
    </w:p>
    <w:p w14:paraId="73BD67BC" w14:textId="77777777" w:rsidR="007902ED" w:rsidRDefault="0068425C">
      <w:pPr>
        <w:spacing w:after="0" w:line="276" w:lineRule="auto"/>
        <w:jc w:val="both"/>
        <w:rPr>
          <w:rFonts w:ascii="Times New Roman" w:hAnsi="Times New Roman"/>
          <w:sz w:val="24"/>
          <w:szCs w:val="24"/>
          <w:lang w:val="en-GB"/>
        </w:rPr>
      </w:pPr>
      <w:r>
        <w:rPr>
          <w:rFonts w:ascii="Times New Roman" w:hAnsi="Times New Roman"/>
          <w:sz w:val="24"/>
          <w:szCs w:val="24"/>
          <w:lang w:val="en-GB"/>
        </w:rPr>
        <w:t>Finally, inclusion criteria for modifications were:</w:t>
      </w:r>
    </w:p>
    <w:p w14:paraId="4441866A" w14:textId="77777777" w:rsidR="007902ED" w:rsidRPr="00312EBE" w:rsidRDefault="0068425C">
      <w:pPr>
        <w:pStyle w:val="Prrafodelista"/>
        <w:numPr>
          <w:ilvl w:val="0"/>
          <w:numId w:val="2"/>
        </w:numPr>
        <w:spacing w:after="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81792" behindDoc="0" locked="0" layoutInCell="1" allowOverlap="1" wp14:anchorId="4B66E933" wp14:editId="5858F2BB">
                <wp:simplePos x="0" y="0"/>
                <wp:positionH relativeFrom="margin">
                  <wp:align>right</wp:align>
                </wp:positionH>
                <wp:positionV relativeFrom="paragraph">
                  <wp:posOffset>5084</wp:posOffset>
                </wp:positionV>
                <wp:extent cx="2305046" cy="4114800"/>
                <wp:effectExtent l="0" t="0" r="4" b="0"/>
                <wp:wrapSquare wrapText="bothSides"/>
                <wp:docPr id="165424701" name="Group 10"/>
                <wp:cNvGraphicFramePr/>
                <a:graphic xmlns:a="http://schemas.openxmlformats.org/drawingml/2006/main">
                  <a:graphicData uri="http://schemas.microsoft.com/office/word/2010/wordprocessingGroup">
                    <wpg:wgp>
                      <wpg:cNvGrpSpPr/>
                      <wpg:grpSpPr>
                        <a:xfrm>
                          <a:off x="0" y="0"/>
                          <a:ext cx="2305046" cy="4114800"/>
                          <a:chOff x="0" y="0"/>
                          <a:chExt cx="2305046" cy="4114800"/>
                        </a:xfrm>
                      </wpg:grpSpPr>
                      <wps:wsp>
                        <wps:cNvPr id="328168392" name="Text Box 1"/>
                        <wps:cNvSpPr txBox="1"/>
                        <wps:spPr>
                          <a:xfrm>
                            <a:off x="0" y="3848097"/>
                            <a:ext cx="2305046" cy="266703"/>
                          </a:xfrm>
                          <a:prstGeom prst="rect">
                            <a:avLst/>
                          </a:prstGeom>
                        </wps:spPr>
                        <wps:txbx>
                          <w:txbxContent>
                            <w:p w14:paraId="496FB08D" w14:textId="50E7F086" w:rsidR="0068425C" w:rsidRDefault="0068425C">
                              <w:pPr>
                                <w:pStyle w:val="Descripcin"/>
                              </w:pPr>
                              <w:r>
                                <w:t>Figure 18. SMRT data processing workflow</w:t>
                              </w:r>
                            </w:p>
                          </w:txbxContent>
                        </wps:txbx>
                        <wps:bodyPr vert="horz" wrap="square" lIns="0" tIns="0" rIns="0" bIns="0" anchor="t" anchorCtr="0" compatLnSpc="1">
                          <a:spAutoFit/>
                        </wps:bodyPr>
                      </wps:wsp>
                      <pic:pic xmlns:pic="http://schemas.openxmlformats.org/drawingml/2006/picture">
                        <pic:nvPicPr>
                          <pic:cNvPr id="248352482" name="Picture 9"/>
                          <pic:cNvPicPr>
                            <a:picLocks noChangeAspect="1"/>
                          </pic:cNvPicPr>
                        </pic:nvPicPr>
                        <pic:blipFill>
                          <a:blip r:embed="rId76"/>
                          <a:stretch>
                            <a:fillRect/>
                          </a:stretch>
                        </pic:blipFill>
                        <pic:spPr>
                          <a:xfrm>
                            <a:off x="0" y="0"/>
                            <a:ext cx="2299331" cy="3771269"/>
                          </a:xfrm>
                          <a:prstGeom prst="rect">
                            <a:avLst/>
                          </a:prstGeom>
                          <a:noFill/>
                          <a:ln>
                            <a:noFill/>
                            <a:prstDash/>
                          </a:ln>
                        </pic:spPr>
                      </pic:pic>
                    </wpg:wgp>
                  </a:graphicData>
                </a:graphic>
              </wp:anchor>
            </w:drawing>
          </mc:Choice>
          <mc:Fallback>
            <w:pict>
              <v:group w14:anchorId="4B66E933" id="Group 10" o:spid="_x0000_s1081" style="position:absolute;left:0;text-align:left;margin-left:130.3pt;margin-top:.4pt;width:181.5pt;height:324pt;z-index:251681792;mso-position-horizontal:right;mso-position-horizontal-relative:margin" coordsize="23050,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">
                <v:shape id="_x0000_s1082" type="#_x0000_t202" style="position:absolute;top:38480;width:2305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" filled="f" stroked="f">
                  <v:textbox style="mso-fit-shape-to-text:t" inset="0,0,0,0">
                    <w:txbxContent>
                      <w:p w14:paraId="496FB08D" w14:textId="50E7F086" w:rsidR="0068425C" w:rsidRDefault="0068425C">
                        <w:pPr>
                          <w:pStyle w:val="Descripcin"/>
                        </w:pPr>
                        <w:r>
                          <w:t>Figure 18. SMRT data processing workflow</w:t>
                        </w:r>
                      </w:p>
                    </w:txbxContent>
                  </v:textbox>
                </v:shape>
                <v:shape id="Picture 9" o:spid="_x0000_s1083" type="#_x0000_t75" style="position:absolute;width:22993;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">
                  <v:imagedata r:id="rId77" o:title=""/>
                </v:shape>
                <w10:wrap type="square" anchorx="margin"/>
              </v:group>
            </w:pict>
          </mc:Fallback>
        </mc:AlternateContent>
      </w:r>
      <w:r>
        <w:rPr>
          <w:rFonts w:ascii="Times New Roman" w:hAnsi="Times New Roman"/>
          <w:sz w:val="24"/>
          <w:szCs w:val="24"/>
          <w:lang w:val="en-GB"/>
        </w:rPr>
        <w:t xml:space="preserve">Identified methylations (m6A, m5C, m4C) </w:t>
      </w:r>
    </w:p>
    <w:p w14:paraId="20CE78BC" w14:textId="77777777" w:rsidR="007902ED" w:rsidRDefault="0068425C">
      <w:pPr>
        <w:pStyle w:val="Prrafodelista"/>
        <w:numPr>
          <w:ilvl w:val="0"/>
          <w:numId w:val="2"/>
        </w:numPr>
        <w:spacing w:after="0" w:line="276" w:lineRule="auto"/>
        <w:jc w:val="both"/>
        <w:rPr>
          <w:rFonts w:ascii="Times New Roman" w:hAnsi="Times New Roman"/>
          <w:color w:val="4472C4"/>
          <w:sz w:val="24"/>
          <w:szCs w:val="24"/>
          <w:lang w:val="en-GB"/>
        </w:rPr>
      </w:pPr>
      <w:r>
        <w:rPr>
          <w:rFonts w:ascii="Times New Roman" w:hAnsi="Times New Roman"/>
          <w:color w:val="4472C4"/>
          <w:sz w:val="24"/>
          <w:szCs w:val="24"/>
          <w:lang w:val="en-GB"/>
        </w:rPr>
        <w:t>IPDRatio&gt;= 4 I don’t remember where I get this threshold from???</w:t>
      </w:r>
    </w:p>
    <w:p w14:paraId="2BFA912D" w14:textId="77777777" w:rsidR="007902ED" w:rsidRDefault="0068425C">
      <w:pPr>
        <w:pStyle w:val="Prrafodelista"/>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methylation between 25-75%</w:t>
      </w:r>
    </w:p>
    <w:p w14:paraId="46A02CC3" w14:textId="77777777" w:rsidR="007902ED" w:rsidRDefault="0068425C">
      <w:pPr>
        <w:spacing w:after="0" w:line="276" w:lineRule="auto"/>
        <w:jc w:val="both"/>
        <w:rPr>
          <w:rFonts w:ascii="Times New Roman" w:hAnsi="Times New Roman"/>
          <w:sz w:val="24"/>
          <w:szCs w:val="24"/>
          <w:lang w:val="en-GB"/>
        </w:rPr>
      </w:pPr>
      <w:r>
        <w:rPr>
          <w:rFonts w:ascii="Times New Roman" w:hAnsi="Times New Roman"/>
          <w:sz w:val="24"/>
          <w:szCs w:val="24"/>
          <w:lang w:val="en-GB"/>
        </w:rPr>
        <w:t>Bed and bedgraph files were created from the filtered gff for gene association and visualization of the percentage of methylation at different positions. It is necessary to subtract 1 position to the start field at the gff file since in this one the start and end indicate the same position, however in bed format they need to differ by one.</w:t>
      </w:r>
    </w:p>
    <w:p w14:paraId="09E1FE46" w14:textId="17A859CF" w:rsidR="007902ED" w:rsidRDefault="0068425C">
      <w:pPr>
        <w:spacing w:after="0" w:line="276" w:lineRule="auto"/>
        <w:jc w:val="both"/>
        <w:rPr>
          <w:rFonts w:ascii="Times New Roman" w:hAnsi="Times New Roman"/>
          <w:sz w:val="24"/>
          <w:szCs w:val="24"/>
          <w:lang w:val="en-GB"/>
        </w:rPr>
      </w:pPr>
      <w:r>
        <w:rPr>
          <w:rFonts w:ascii="Times New Roman" w:hAnsi="Times New Roman"/>
          <w:sz w:val="24"/>
          <w:szCs w:val="24"/>
          <w:lang w:val="en-GB"/>
        </w:rPr>
        <w:t>The summary of the processing steps is depicted in figure 1</w:t>
      </w:r>
      <w:r w:rsidR="004F6166">
        <w:rPr>
          <w:rFonts w:ascii="Times New Roman" w:hAnsi="Times New Roman"/>
          <w:sz w:val="24"/>
          <w:szCs w:val="24"/>
          <w:lang w:val="en-GB"/>
        </w:rPr>
        <w:t>8</w:t>
      </w:r>
      <w:r>
        <w:rPr>
          <w:rFonts w:ascii="Times New Roman" w:hAnsi="Times New Roman"/>
          <w:sz w:val="24"/>
          <w:szCs w:val="24"/>
          <w:lang w:val="en-GB"/>
        </w:rPr>
        <w:t xml:space="preserve"> from the raw data to bed methylation positions files. The commands used in this part are in appendix 2.</w:t>
      </w:r>
    </w:p>
    <w:p w14:paraId="3DE47735" w14:textId="77777777" w:rsidR="007902ED" w:rsidRDefault="007902ED">
      <w:pPr>
        <w:spacing w:after="0" w:line="276" w:lineRule="auto"/>
        <w:jc w:val="both"/>
        <w:rPr>
          <w:rFonts w:ascii="Times New Roman" w:hAnsi="Times New Roman"/>
          <w:sz w:val="24"/>
          <w:szCs w:val="24"/>
          <w:lang w:val="en-GB"/>
        </w:rPr>
      </w:pPr>
    </w:p>
    <w:p w14:paraId="00BDF371" w14:textId="77777777" w:rsidR="007902ED" w:rsidRDefault="0068425C">
      <w:pPr>
        <w:spacing w:after="0" w:line="276" w:lineRule="auto"/>
        <w:jc w:val="both"/>
        <w:rPr>
          <w:rFonts w:ascii="Times New Roman" w:hAnsi="Times New Roman"/>
          <w:sz w:val="24"/>
          <w:szCs w:val="24"/>
          <w:lang w:val="en-GB"/>
        </w:rPr>
      </w:pPr>
      <w:r>
        <w:rPr>
          <w:rFonts w:ascii="Times New Roman" w:hAnsi="Times New Roman"/>
          <w:sz w:val="24"/>
          <w:szCs w:val="24"/>
          <w:lang w:val="en-GB"/>
        </w:rPr>
        <w:t>The second SMRT dataset is an already generated gff file from MethSMRT. The following steps after obtaining the gff are the same.</w:t>
      </w:r>
    </w:p>
    <w:p w14:paraId="1230D899" w14:textId="77777777" w:rsidR="007902ED" w:rsidRDefault="007902ED">
      <w:pPr>
        <w:spacing w:after="0" w:line="276" w:lineRule="auto"/>
        <w:jc w:val="both"/>
        <w:rPr>
          <w:rFonts w:cs="Calibri"/>
          <w:sz w:val="20"/>
          <w:szCs w:val="20"/>
          <w:lang w:val="en-GB"/>
        </w:rPr>
      </w:pPr>
    </w:p>
    <w:p w14:paraId="76F20EF1" w14:textId="77777777" w:rsidR="007902ED" w:rsidRDefault="0068425C">
      <w:pPr>
        <w:pStyle w:val="Prrafodelista"/>
        <w:numPr>
          <w:ilvl w:val="0"/>
          <w:numId w:val="2"/>
        </w:numPr>
        <w:rPr>
          <w:rFonts w:ascii="Times New Roman" w:eastAsia="Times New Roman" w:hAnsi="Times New Roman"/>
          <w:b/>
          <w:bCs/>
          <w:sz w:val="24"/>
          <w:szCs w:val="24"/>
          <w:u w:val="single"/>
          <w:lang w:val="en-GB" w:eastAsia="en-GB"/>
        </w:rPr>
      </w:pPr>
      <w:bookmarkStart w:id="144" w:name="_Toc137206689"/>
      <w:bookmarkStart w:id="145" w:name="_Toc137469052"/>
      <w:bookmarkStart w:id="146" w:name="_Toc137732284"/>
      <w:bookmarkStart w:id="147" w:name="_Toc138178724"/>
      <w:bookmarkStart w:id="148" w:name="_Toc138781788"/>
      <w:bookmarkStart w:id="149" w:name="_Hlk137571647"/>
      <w:r>
        <w:rPr>
          <w:rFonts w:ascii="Times New Roman" w:eastAsia="Times New Roman" w:hAnsi="Times New Roman"/>
          <w:b/>
          <w:bCs/>
          <w:sz w:val="24"/>
          <w:szCs w:val="24"/>
          <w:u w:val="single"/>
          <w:lang w:val="en-GB" w:eastAsia="en-GB"/>
        </w:rPr>
        <w:t>Gene association</w:t>
      </w:r>
      <w:bookmarkEnd w:id="144"/>
      <w:bookmarkEnd w:id="145"/>
      <w:bookmarkEnd w:id="146"/>
      <w:bookmarkEnd w:id="147"/>
      <w:bookmarkEnd w:id="148"/>
    </w:p>
    <w:bookmarkEnd w:id="149"/>
    <w:p w14:paraId="3F342315" w14:textId="0CBF67B0" w:rsidR="007902ED" w:rsidRPr="00312EBE" w:rsidRDefault="0068425C">
      <w:pPr>
        <w:spacing w:line="276" w:lineRule="auto"/>
        <w:jc w:val="both"/>
        <w:rPr>
          <w:lang w:val="en-GB"/>
        </w:rPr>
      </w:pPr>
      <w:r>
        <w:rPr>
          <w:rFonts w:ascii="Times New Roman" w:eastAsia="Times New Roman" w:hAnsi="Times New Roman"/>
          <w:sz w:val="24"/>
          <w:szCs w:val="24"/>
          <w:lang w:val="en-GB" w:eastAsia="en-GB"/>
        </w:rPr>
        <w:t xml:space="preserve">Once I have extracted the methylated positions and corresponding percentages for each of the datasets/samples, the next step was to associate them to genes that are allegedly are under methylation regulation. The organism studied is a prokaryote therefore its genes are organized under operons i.e., </w:t>
      </w:r>
      <w:r>
        <w:rPr>
          <w:rFonts w:ascii="Times New Roman" w:hAnsi="Times New Roman"/>
          <w:sz w:val="24"/>
          <w:szCs w:val="24"/>
          <w:lang w:val="en-GB"/>
        </w:rPr>
        <w:t xml:space="preserve">a functioning unit of DNA under the control of a promoter that forms a transcription unit. One or more genes can be contained in the operon, meaning that often it is a cluster of genes that co-transcribed. However, operons can have more than one promoter and different transcription units can arise combining different pertaining genes (Figure </w:t>
      </w:r>
      <w:r w:rsidR="004F6166">
        <w:rPr>
          <w:rFonts w:ascii="Times New Roman" w:hAnsi="Times New Roman"/>
          <w:sz w:val="24"/>
          <w:szCs w:val="24"/>
          <w:lang w:val="en-GB"/>
        </w:rPr>
        <w:t>31</w:t>
      </w:r>
      <w:r>
        <w:rPr>
          <w:rFonts w:ascii="Times New Roman" w:hAnsi="Times New Roman"/>
          <w:sz w:val="24"/>
          <w:szCs w:val="24"/>
          <w:lang w:val="en-GB"/>
        </w:rPr>
        <w:t>b). In general, expression of bacterial operons generates polycistronic mRNAs. In all, the operon is the conformed by the genes in the biggest of these possible transcription units</w:t>
      </w:r>
      <w:bookmarkStart w:id="150" w:name="_Hlk137570989"/>
      <w:r>
        <w:rPr>
          <w:rFonts w:ascii="Times New Roman" w:hAnsi="Times New Roman"/>
          <w:sz w:val="24"/>
          <w:szCs w:val="24"/>
          <w:lang w:val="en-GB"/>
        </w:rPr>
        <w:t xml:space="preserve"> (Figure </w:t>
      </w:r>
      <w:r w:rsidR="004F6166">
        <w:rPr>
          <w:rFonts w:ascii="Times New Roman" w:hAnsi="Times New Roman"/>
          <w:sz w:val="24"/>
          <w:szCs w:val="24"/>
          <w:lang w:val="en-GB"/>
        </w:rPr>
        <w:t>31</w:t>
      </w:r>
      <w:r>
        <w:rPr>
          <w:rFonts w:ascii="Times New Roman" w:hAnsi="Times New Roman"/>
          <w:sz w:val="24"/>
          <w:szCs w:val="24"/>
          <w:lang w:val="en-GB"/>
        </w:rPr>
        <w:t>a).</w:t>
      </w:r>
    </w:p>
    <w:bookmarkEnd w:id="150"/>
    <w:p w14:paraId="4E32B1AC" w14:textId="77777777" w:rsidR="007902ED" w:rsidRPr="00312EBE" w:rsidRDefault="0068425C">
      <w:pPr>
        <w:spacing w:line="276" w:lineRule="auto"/>
        <w:jc w:val="both"/>
        <w:rPr>
          <w:lang w:val="en-GB"/>
        </w:rPr>
      </w:pPr>
      <w:r>
        <w:rPr>
          <w:rFonts w:ascii="Times New Roman" w:hAnsi="Times New Roman"/>
          <w:sz w:val="24"/>
          <w:szCs w:val="24"/>
          <w:lang w:val="en-GB"/>
        </w:rPr>
        <w:t xml:space="preserve">With this rationale and the ideas mentioned in the epigraph </w:t>
      </w:r>
      <w:r>
        <w:rPr>
          <w:rFonts w:ascii="Times New Roman" w:hAnsi="Times New Roman"/>
          <w:i/>
          <w:iCs/>
          <w:sz w:val="24"/>
          <w:szCs w:val="24"/>
          <w:lang w:val="en-GB"/>
        </w:rPr>
        <w:t xml:space="preserve">Introduction, </w:t>
      </w:r>
      <w:r>
        <w:rPr>
          <w:rFonts w:ascii="Times New Roman" w:hAnsi="Times New Roman"/>
          <w:i/>
          <w:iCs/>
          <w:color w:val="000000"/>
          <w:sz w:val="24"/>
          <w:szCs w:val="24"/>
          <w:lang w:val="en-GB"/>
        </w:rPr>
        <w:t>Methylation functions in bacteria</w:t>
      </w:r>
      <w:r>
        <w:rPr>
          <w:rFonts w:ascii="Times New Roman" w:hAnsi="Times New Roman"/>
          <w:i/>
          <w:iCs/>
          <w:sz w:val="24"/>
          <w:szCs w:val="24"/>
          <w:lang w:val="en-GB"/>
        </w:rPr>
        <w:t>,</w:t>
      </w:r>
      <w:r>
        <w:rPr>
          <w:rFonts w:ascii="Times New Roman" w:hAnsi="Times New Roman"/>
          <w:sz w:val="24"/>
          <w:szCs w:val="24"/>
          <w:lang w:val="en-GB"/>
        </w:rPr>
        <w:t xml:space="preserve"> the approach that I followed was </w:t>
      </w:r>
      <w:r>
        <w:rPr>
          <w:rFonts w:ascii="Times New Roman" w:hAnsi="Times New Roman"/>
          <w:b/>
          <w:bCs/>
          <w:sz w:val="24"/>
          <w:szCs w:val="24"/>
          <w:lang w:val="en-GB"/>
        </w:rPr>
        <w:t>operon-based</w:t>
      </w:r>
      <w:r>
        <w:rPr>
          <w:rFonts w:ascii="Times New Roman" w:hAnsi="Times New Roman"/>
          <w:sz w:val="24"/>
          <w:szCs w:val="24"/>
          <w:lang w:val="en-GB"/>
        </w:rPr>
        <w:t xml:space="preserve">, i.e., all genes in the operon are considered to be putatively regulated by a (lack of) methylation that falls within the promoter/regulatory region or within the coding body of any them, regardless of the strandedness. </w:t>
      </w:r>
    </w:p>
    <w:p w14:paraId="09D6F38C" w14:textId="77777777" w:rsidR="007902ED" w:rsidRDefault="0068425C">
      <w:pPr>
        <w:spacing w:line="276" w:lineRule="auto"/>
        <w:jc w:val="both"/>
      </w:pPr>
      <w:r>
        <w:rPr>
          <w:rFonts w:ascii="Times New Roman" w:hAnsi="Times New Roman"/>
          <w:sz w:val="24"/>
          <w:szCs w:val="24"/>
          <w:lang w:val="en-GB"/>
        </w:rPr>
        <w:lastRenderedPageBreak/>
        <w:t xml:space="preserve">The annotation of operons in Escherichia coli K-12 MG1655 comes from RegulonDB (Tierrafría et al. 2022). Two files were used containing the following information: </w:t>
      </w:r>
    </w:p>
    <w:p w14:paraId="1649F018" w14:textId="77777777" w:rsidR="007902ED" w:rsidRPr="00312EBE" w:rsidRDefault="0068425C">
      <w:pPr>
        <w:pStyle w:val="Prrafodelista"/>
        <w:numPr>
          <w:ilvl w:val="0"/>
          <w:numId w:val="2"/>
        </w:numPr>
        <w:rPr>
          <w:lang w:val="en-GB"/>
        </w:rPr>
      </w:pPr>
      <w:r>
        <w:rPr>
          <w:rFonts w:ascii="Times New Roman" w:hAnsi="Times New Roman"/>
          <w:sz w:val="24"/>
          <w:szCs w:val="24"/>
          <w:lang w:val="en-GB"/>
        </w:rPr>
        <w:t>OperonSet.txt: downloads &gt; d</w:t>
      </w:r>
      <w:r>
        <w:rPr>
          <w:rStyle w:val="Title1"/>
          <w:rFonts w:ascii="Times New Roman" w:hAnsi="Times New Roman"/>
          <w:sz w:val="24"/>
          <w:szCs w:val="24"/>
          <w:lang w:val="en-GB"/>
        </w:rPr>
        <w:t xml:space="preserve">ownloadable Experimental Datasets &gt; </w:t>
      </w:r>
      <w:r>
        <w:rPr>
          <w:rFonts w:ascii="Times New Roman" w:hAnsi="Times New Roman"/>
          <w:sz w:val="24"/>
          <w:szCs w:val="24"/>
          <w:lang w:val="en-GB"/>
        </w:rPr>
        <w:t>Operons</w:t>
      </w:r>
    </w:p>
    <w:tbl>
      <w:tblPr>
        <w:tblW w:w="9350" w:type="dxa"/>
        <w:tblInd w:w="-428" w:type="dxa"/>
        <w:tblCellMar>
          <w:left w:w="10" w:type="dxa"/>
          <w:right w:w="10" w:type="dxa"/>
        </w:tblCellMar>
        <w:tblLook w:val="04A0" w:firstRow="1" w:lastRow="0" w:firstColumn="1" w:lastColumn="0" w:noHBand="0" w:noVBand="1"/>
      </w:tblPr>
      <w:tblGrid>
        <w:gridCol w:w="872"/>
        <w:gridCol w:w="845"/>
        <w:gridCol w:w="863"/>
        <w:gridCol w:w="1130"/>
        <w:gridCol w:w="1166"/>
        <w:gridCol w:w="1662"/>
        <w:gridCol w:w="1381"/>
        <w:gridCol w:w="1431"/>
      </w:tblGrid>
      <w:tr w:rsidR="007902ED" w:rsidRPr="0068425C" w14:paraId="748172F4" w14:textId="77777777">
        <w:tc>
          <w:tcPr>
            <w:tcW w:w="8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C7EF8" w14:textId="77777777" w:rsidR="007902ED" w:rsidRDefault="0068425C">
            <w:pPr>
              <w:spacing w:after="0"/>
              <w:rPr>
                <w:rFonts w:ascii="Times New Roman" w:hAnsi="Times New Roman"/>
                <w:b/>
                <w:bCs/>
                <w:sz w:val="16"/>
                <w:szCs w:val="16"/>
                <w:lang w:val="en-GB"/>
              </w:rPr>
            </w:pPr>
            <w:r>
              <w:rPr>
                <w:rFonts w:ascii="Times New Roman" w:hAnsi="Times New Roman"/>
                <w:b/>
                <w:bCs/>
                <w:sz w:val="16"/>
                <w:szCs w:val="16"/>
                <w:lang w:val="en-GB"/>
              </w:rPr>
              <w:t>Operon name</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B70E" w14:textId="77777777" w:rsidR="007902ED" w:rsidRDefault="0068425C">
            <w:pPr>
              <w:spacing w:after="0"/>
              <w:rPr>
                <w:rFonts w:ascii="Times New Roman" w:hAnsi="Times New Roman"/>
                <w:sz w:val="16"/>
                <w:szCs w:val="16"/>
                <w:lang w:val="en-GB"/>
              </w:rPr>
            </w:pPr>
            <w:r>
              <w:rPr>
                <w:rFonts w:ascii="Times New Roman" w:hAnsi="Times New Roman"/>
                <w:sz w:val="16"/>
                <w:szCs w:val="16"/>
                <w:lang w:val="en-GB"/>
              </w:rPr>
              <w:t>First gene-position left</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E4816" w14:textId="77777777" w:rsidR="007902ED" w:rsidRDefault="0068425C">
            <w:pPr>
              <w:spacing w:after="0"/>
              <w:rPr>
                <w:rFonts w:ascii="Times New Roman" w:hAnsi="Times New Roman"/>
                <w:sz w:val="16"/>
                <w:szCs w:val="16"/>
                <w:lang w:val="en-GB"/>
              </w:rPr>
            </w:pPr>
            <w:r>
              <w:rPr>
                <w:rFonts w:ascii="Times New Roman" w:hAnsi="Times New Roman"/>
                <w:sz w:val="16"/>
                <w:szCs w:val="16"/>
                <w:lang w:val="en-GB"/>
              </w:rPr>
              <w:t>Last gene-position right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05015" w14:textId="77777777" w:rsidR="007902ED" w:rsidRDefault="0068425C">
            <w:pPr>
              <w:spacing w:after="0"/>
              <w:rPr>
                <w:rFonts w:ascii="Times New Roman" w:hAnsi="Times New Roman"/>
                <w:sz w:val="16"/>
                <w:szCs w:val="16"/>
                <w:lang w:val="en-GB"/>
              </w:rPr>
            </w:pPr>
            <w:r>
              <w:rPr>
                <w:rFonts w:ascii="Times New Roman" w:hAnsi="Times New Roman"/>
                <w:sz w:val="16"/>
                <w:szCs w:val="16"/>
                <w:lang w:val="en-GB"/>
              </w:rPr>
              <w:t>DNA strand where the operon is coded</w:t>
            </w:r>
          </w:p>
          <w:p w14:paraId="1A7D092D" w14:textId="77777777" w:rsidR="007902ED" w:rsidRDefault="007902ED">
            <w:pPr>
              <w:spacing w:after="0"/>
              <w:rPr>
                <w:rFonts w:ascii="Times New Roman" w:hAnsi="Times New Roman"/>
                <w:sz w:val="16"/>
                <w:szCs w:val="16"/>
                <w:lang w:val="en-GB"/>
              </w:rPr>
            </w:pPr>
          </w:p>
        </w:tc>
        <w:tc>
          <w:tcPr>
            <w:tcW w:w="11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D5CB21" w14:textId="77777777" w:rsidR="007902ED" w:rsidRDefault="0068425C">
            <w:pPr>
              <w:spacing w:after="0"/>
              <w:rPr>
                <w:rFonts w:ascii="Times New Roman" w:hAnsi="Times New Roman"/>
                <w:sz w:val="16"/>
                <w:szCs w:val="16"/>
                <w:lang w:val="en-GB"/>
              </w:rPr>
            </w:pPr>
            <w:r>
              <w:rPr>
                <w:rFonts w:ascii="Times New Roman" w:hAnsi="Times New Roman"/>
                <w:sz w:val="16"/>
                <w:szCs w:val="16"/>
                <w:lang w:val="en-GB"/>
              </w:rPr>
              <w:t>Number of genes contained in the operon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E8B47" w14:textId="77777777" w:rsidR="007902ED" w:rsidRDefault="0068425C">
            <w:pPr>
              <w:spacing w:after="0"/>
              <w:rPr>
                <w:rFonts w:ascii="Times New Roman" w:hAnsi="Times New Roman"/>
                <w:b/>
                <w:bCs/>
                <w:sz w:val="16"/>
                <w:szCs w:val="16"/>
                <w:lang w:val="en-GB"/>
              </w:rPr>
            </w:pPr>
            <w:r>
              <w:rPr>
                <w:rFonts w:ascii="Times New Roman" w:hAnsi="Times New Roman"/>
                <w:b/>
                <w:bCs/>
                <w:sz w:val="16"/>
                <w:szCs w:val="16"/>
                <w:lang w:val="en-GB"/>
              </w:rPr>
              <w:t>Name or Blattner number of the gene(s) contained in the operon</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1F7E9" w14:textId="77777777" w:rsidR="007902ED" w:rsidRDefault="0068425C">
            <w:pPr>
              <w:spacing w:after="0"/>
              <w:rPr>
                <w:rFonts w:ascii="Times New Roman" w:hAnsi="Times New Roman"/>
                <w:sz w:val="16"/>
                <w:szCs w:val="16"/>
                <w:lang w:val="en-GB"/>
              </w:rPr>
            </w:pPr>
            <w:r>
              <w:rPr>
                <w:rFonts w:ascii="Times New Roman" w:hAnsi="Times New Roman"/>
                <w:sz w:val="16"/>
                <w:szCs w:val="16"/>
                <w:lang w:val="en-GB"/>
              </w:rPr>
              <w:t>Evidence that support the existence of the operon's TUs</w:t>
            </w:r>
          </w:p>
        </w:tc>
        <w:tc>
          <w:tcPr>
            <w:tcW w:w="1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08CAC" w14:textId="77777777" w:rsidR="007902ED" w:rsidRDefault="0068425C">
            <w:pPr>
              <w:spacing w:after="0"/>
              <w:rPr>
                <w:rFonts w:ascii="Times New Roman" w:hAnsi="Times New Roman"/>
                <w:sz w:val="16"/>
                <w:szCs w:val="16"/>
                <w:lang w:val="en-GB"/>
              </w:rPr>
            </w:pPr>
            <w:r>
              <w:rPr>
                <w:rFonts w:ascii="Times New Roman" w:hAnsi="Times New Roman"/>
                <w:sz w:val="16"/>
                <w:szCs w:val="16"/>
                <w:lang w:val="en-GB"/>
              </w:rPr>
              <w:t>Evidence confidence level (Confirmed, Strong, Weak)</w:t>
            </w:r>
          </w:p>
        </w:tc>
      </w:tr>
    </w:tbl>
    <w:p w14:paraId="2523FDFE" w14:textId="77777777" w:rsidR="007902ED" w:rsidRDefault="007902ED">
      <w:pPr>
        <w:spacing w:after="0"/>
        <w:rPr>
          <w:vanish/>
        </w:rPr>
      </w:pPr>
    </w:p>
    <w:p w14:paraId="70D3BCC8" w14:textId="77777777" w:rsidR="007902ED" w:rsidRPr="00312EBE" w:rsidRDefault="0068425C">
      <w:pPr>
        <w:pStyle w:val="Prrafodelista"/>
        <w:numPr>
          <w:ilvl w:val="0"/>
          <w:numId w:val="2"/>
        </w:numPr>
        <w:spacing w:before="240" w:line="276" w:lineRule="auto"/>
        <w:jc w:val="both"/>
        <w:rPr>
          <w:lang w:val="en-GB"/>
        </w:rPr>
      </w:pPr>
      <w:r>
        <w:rPr>
          <w:rFonts w:ascii="Times New Roman" w:hAnsi="Times New Roman"/>
          <w:sz w:val="24"/>
          <w:szCs w:val="24"/>
          <w:lang w:val="en-GB"/>
        </w:rPr>
        <w:t>operon.txt: downloads &gt; regulonDB full version (sign up) &gt;</w:t>
      </w:r>
      <w:r>
        <w:rPr>
          <w:rFonts w:ascii="Times New Roman" w:hAnsi="Times New Roman"/>
          <w:color w:val="4472C4"/>
          <w:sz w:val="24"/>
          <w:szCs w:val="24"/>
          <w:lang w:val="en-GB"/>
        </w:rPr>
        <w:t xml:space="preserve"> </w:t>
      </w:r>
      <w:r>
        <w:rPr>
          <w:rFonts w:ascii="Times New Roman" w:hAnsi="Times New Roman"/>
          <w:sz w:val="24"/>
          <w:szCs w:val="24"/>
          <w:lang w:val="en-GB"/>
        </w:rPr>
        <w:t>release 11.1 (txt)</w:t>
      </w:r>
    </w:p>
    <w:tbl>
      <w:tblPr>
        <w:tblW w:w="8784" w:type="dxa"/>
        <w:tblCellMar>
          <w:left w:w="10" w:type="dxa"/>
          <w:right w:w="10" w:type="dxa"/>
        </w:tblCellMar>
        <w:tblLook w:val="04A0" w:firstRow="1" w:lastRow="0" w:firstColumn="1" w:lastColumn="0" w:noHBand="0" w:noVBand="1"/>
      </w:tblPr>
      <w:tblGrid>
        <w:gridCol w:w="701"/>
        <w:gridCol w:w="871"/>
        <w:gridCol w:w="993"/>
        <w:gridCol w:w="1104"/>
        <w:gridCol w:w="1010"/>
        <w:gridCol w:w="1101"/>
        <w:gridCol w:w="942"/>
        <w:gridCol w:w="1236"/>
        <w:gridCol w:w="826"/>
      </w:tblGrid>
      <w:tr w:rsidR="007902ED" w14:paraId="68786986" w14:textId="77777777">
        <w:tc>
          <w:tcPr>
            <w:tcW w:w="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E37C0" w14:textId="77777777" w:rsidR="007902ED" w:rsidRDefault="0068425C">
            <w:pPr>
              <w:spacing w:after="0"/>
              <w:rPr>
                <w:rFonts w:ascii="Times New Roman" w:hAnsi="Times New Roman"/>
                <w:sz w:val="16"/>
                <w:szCs w:val="16"/>
                <w:lang w:val="en-GB"/>
              </w:rPr>
            </w:pPr>
            <w:r>
              <w:rPr>
                <w:rFonts w:ascii="Times New Roman" w:hAnsi="Times New Roman"/>
                <w:sz w:val="16"/>
                <w:szCs w:val="16"/>
                <w:lang w:val="en-GB"/>
              </w:rPr>
              <w:t>operon ID</w:t>
            </w:r>
          </w:p>
          <w:p w14:paraId="04AD743B" w14:textId="77777777" w:rsidR="007902ED" w:rsidRDefault="007902ED">
            <w:pPr>
              <w:spacing w:after="0"/>
              <w:rPr>
                <w:rFonts w:ascii="Times New Roman" w:hAnsi="Times New Roman"/>
                <w:sz w:val="16"/>
                <w:szCs w:val="16"/>
                <w:lang w:val="en-GB"/>
              </w:rPr>
            </w:pPr>
          </w:p>
        </w:tc>
        <w:tc>
          <w:tcPr>
            <w:tcW w:w="8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0A6BF" w14:textId="77777777" w:rsidR="007902ED" w:rsidRDefault="0068425C">
            <w:pPr>
              <w:spacing w:after="0"/>
              <w:rPr>
                <w:rFonts w:ascii="Times New Roman" w:hAnsi="Times New Roman"/>
                <w:b/>
                <w:bCs/>
                <w:sz w:val="16"/>
                <w:szCs w:val="16"/>
                <w:lang w:val="en-GB"/>
              </w:rPr>
            </w:pPr>
            <w:r>
              <w:rPr>
                <w:rFonts w:ascii="Times New Roman" w:hAnsi="Times New Roman"/>
                <w:b/>
                <w:bCs/>
                <w:sz w:val="16"/>
                <w:szCs w:val="16"/>
                <w:lang w:val="en-GB"/>
              </w:rPr>
              <w:t>operon name</w:t>
            </w:r>
          </w:p>
          <w:p w14:paraId="6A19A069" w14:textId="77777777" w:rsidR="007902ED" w:rsidRDefault="007902ED">
            <w:pPr>
              <w:spacing w:after="0"/>
              <w:rPr>
                <w:rFonts w:ascii="Times New Roman" w:hAnsi="Times New Roman"/>
                <w:b/>
                <w:bCs/>
                <w:sz w:val="16"/>
                <w:szCs w:val="16"/>
                <w:lang w:val="en-GB"/>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BD0BB" w14:textId="77777777" w:rsidR="007902ED" w:rsidRDefault="0068425C">
            <w:pPr>
              <w:spacing w:after="0"/>
              <w:rPr>
                <w:rFonts w:ascii="Times New Roman" w:hAnsi="Times New Roman"/>
                <w:b/>
                <w:bCs/>
                <w:sz w:val="16"/>
                <w:szCs w:val="16"/>
                <w:lang w:val="en-GB"/>
              </w:rPr>
            </w:pPr>
            <w:r>
              <w:rPr>
                <w:rFonts w:ascii="Times New Roman" w:hAnsi="Times New Roman"/>
                <w:b/>
                <w:bCs/>
                <w:sz w:val="16"/>
                <w:szCs w:val="16"/>
                <w:lang w:val="en-GB"/>
              </w:rPr>
              <w:t>first genepos left</w:t>
            </w:r>
          </w:p>
          <w:p w14:paraId="4FF3880C" w14:textId="77777777" w:rsidR="007902ED" w:rsidRDefault="007902ED">
            <w:pPr>
              <w:spacing w:after="0"/>
              <w:rPr>
                <w:rFonts w:ascii="Times New Roman" w:hAnsi="Times New Roman"/>
                <w:b/>
                <w:bCs/>
                <w:sz w:val="16"/>
                <w:szCs w:val="16"/>
                <w:lang w:val="en-GB"/>
              </w:rPr>
            </w:pP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26C6" w14:textId="77777777" w:rsidR="007902ED" w:rsidRDefault="0068425C">
            <w:pPr>
              <w:spacing w:after="0"/>
              <w:rPr>
                <w:rFonts w:ascii="Times New Roman" w:hAnsi="Times New Roman"/>
                <w:b/>
                <w:bCs/>
                <w:sz w:val="16"/>
                <w:szCs w:val="16"/>
                <w:lang w:val="en-GB"/>
              </w:rPr>
            </w:pPr>
            <w:r>
              <w:rPr>
                <w:rFonts w:ascii="Times New Roman" w:hAnsi="Times New Roman"/>
                <w:b/>
                <w:bCs/>
                <w:sz w:val="16"/>
                <w:szCs w:val="16"/>
                <w:lang w:val="en-GB"/>
              </w:rPr>
              <w:t>last geneposright</w:t>
            </w:r>
          </w:p>
          <w:p w14:paraId="295761C8" w14:textId="77777777" w:rsidR="007902ED" w:rsidRDefault="007902ED">
            <w:pPr>
              <w:spacing w:after="0"/>
              <w:rPr>
                <w:rFonts w:ascii="Times New Roman" w:hAnsi="Times New Roman"/>
                <w:b/>
                <w:bCs/>
                <w:sz w:val="16"/>
                <w:szCs w:val="16"/>
                <w:lang w:val="en-GB"/>
              </w:rPr>
            </w:pPr>
          </w:p>
        </w:tc>
        <w:tc>
          <w:tcPr>
            <w:tcW w:w="1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4F060F" w14:textId="77777777" w:rsidR="007902ED" w:rsidRDefault="0068425C">
            <w:pPr>
              <w:spacing w:after="0"/>
              <w:rPr>
                <w:rFonts w:ascii="Times New Roman" w:hAnsi="Times New Roman"/>
                <w:b/>
                <w:bCs/>
                <w:sz w:val="16"/>
                <w:szCs w:val="16"/>
                <w:lang w:val="en-GB"/>
              </w:rPr>
            </w:pPr>
            <w:r>
              <w:rPr>
                <w:rFonts w:ascii="Times New Roman" w:hAnsi="Times New Roman"/>
                <w:b/>
                <w:bCs/>
                <w:sz w:val="16"/>
                <w:szCs w:val="16"/>
                <w:lang w:val="en-GB"/>
              </w:rPr>
              <w:t>regulation pos left</w:t>
            </w:r>
          </w:p>
          <w:p w14:paraId="2AA81D1B" w14:textId="77777777" w:rsidR="007902ED" w:rsidRDefault="007902ED">
            <w:pPr>
              <w:spacing w:after="0"/>
              <w:rPr>
                <w:rFonts w:ascii="Times New Roman" w:hAnsi="Times New Roman"/>
                <w:b/>
                <w:bCs/>
                <w:sz w:val="16"/>
                <w:szCs w:val="16"/>
                <w:lang w:val="en-GB"/>
              </w:rPr>
            </w:pP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15C5E" w14:textId="77777777" w:rsidR="007902ED" w:rsidRDefault="0068425C">
            <w:pPr>
              <w:spacing w:after="0"/>
              <w:rPr>
                <w:rFonts w:ascii="Times New Roman" w:hAnsi="Times New Roman"/>
                <w:b/>
                <w:bCs/>
                <w:sz w:val="16"/>
                <w:szCs w:val="16"/>
                <w:lang w:val="en-GB"/>
              </w:rPr>
            </w:pPr>
            <w:r>
              <w:rPr>
                <w:rFonts w:ascii="Times New Roman" w:hAnsi="Times New Roman"/>
                <w:b/>
                <w:bCs/>
                <w:sz w:val="16"/>
                <w:szCs w:val="16"/>
                <w:lang w:val="en-GB"/>
              </w:rPr>
              <w:t>regulation pos right</w:t>
            </w:r>
          </w:p>
          <w:p w14:paraId="2DF14789" w14:textId="77777777" w:rsidR="007902ED" w:rsidRDefault="007902ED">
            <w:pPr>
              <w:spacing w:after="0"/>
              <w:rPr>
                <w:rFonts w:ascii="Times New Roman" w:hAnsi="Times New Roman"/>
                <w:b/>
                <w:bCs/>
                <w:sz w:val="16"/>
                <w:szCs w:val="16"/>
                <w:lang w:val="en-GB"/>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20DE4" w14:textId="77777777" w:rsidR="007902ED" w:rsidRDefault="0068425C">
            <w:pPr>
              <w:spacing w:after="0"/>
              <w:rPr>
                <w:rFonts w:ascii="Times New Roman" w:hAnsi="Times New Roman"/>
                <w:b/>
                <w:bCs/>
                <w:sz w:val="16"/>
                <w:szCs w:val="16"/>
                <w:lang w:val="en-GB"/>
              </w:rPr>
            </w:pPr>
            <w:r>
              <w:rPr>
                <w:rFonts w:ascii="Times New Roman" w:hAnsi="Times New Roman"/>
                <w:b/>
                <w:bCs/>
                <w:sz w:val="16"/>
                <w:szCs w:val="16"/>
                <w:lang w:val="en-GB"/>
              </w:rPr>
              <w:t>operon strand</w:t>
            </w:r>
          </w:p>
          <w:p w14:paraId="12EBA35F" w14:textId="77777777" w:rsidR="007902ED" w:rsidRDefault="007902ED">
            <w:pPr>
              <w:spacing w:after="0"/>
              <w:rPr>
                <w:rFonts w:ascii="Times New Roman" w:hAnsi="Times New Roman"/>
                <w:b/>
                <w:bCs/>
                <w:sz w:val="16"/>
                <w:szCs w:val="16"/>
                <w:lang w:val="en-GB"/>
              </w:rPr>
            </w:pPr>
          </w:p>
        </w:tc>
        <w:tc>
          <w:tcPr>
            <w:tcW w:w="1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282F" w14:textId="77777777" w:rsidR="007902ED" w:rsidRDefault="0068425C">
            <w:pPr>
              <w:spacing w:after="0"/>
              <w:rPr>
                <w:rFonts w:ascii="Times New Roman" w:hAnsi="Times New Roman"/>
                <w:sz w:val="16"/>
                <w:szCs w:val="16"/>
                <w:lang w:val="en-GB"/>
              </w:rPr>
            </w:pPr>
            <w:r>
              <w:rPr>
                <w:rFonts w:ascii="Times New Roman" w:hAnsi="Times New Roman"/>
                <w:sz w:val="16"/>
                <w:szCs w:val="16"/>
                <w:lang w:val="en-GB"/>
              </w:rPr>
              <w:t>operon internal comment</w:t>
            </w:r>
          </w:p>
          <w:p w14:paraId="62FD8783" w14:textId="77777777" w:rsidR="007902ED" w:rsidRDefault="007902ED">
            <w:pPr>
              <w:spacing w:after="0"/>
              <w:rPr>
                <w:rFonts w:ascii="Times New Roman" w:hAnsi="Times New Roman"/>
                <w:sz w:val="16"/>
                <w:szCs w:val="16"/>
                <w:lang w:val="en-GB"/>
              </w:rPr>
            </w:pPr>
          </w:p>
        </w:tc>
        <w:tc>
          <w:tcPr>
            <w:tcW w:w="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4490EC" w14:textId="77777777" w:rsidR="007902ED" w:rsidRDefault="0068425C">
            <w:pPr>
              <w:spacing w:after="0"/>
              <w:rPr>
                <w:rFonts w:ascii="Times New Roman" w:hAnsi="Times New Roman"/>
                <w:sz w:val="16"/>
                <w:szCs w:val="16"/>
                <w:lang w:val="en-GB"/>
              </w:rPr>
            </w:pPr>
            <w:r>
              <w:rPr>
                <w:rFonts w:ascii="Times New Roman" w:hAnsi="Times New Roman"/>
                <w:sz w:val="16"/>
                <w:szCs w:val="16"/>
                <w:lang w:val="en-GB"/>
              </w:rPr>
              <w:t>Key ID org</w:t>
            </w:r>
          </w:p>
        </w:tc>
      </w:tr>
    </w:tbl>
    <w:p w14:paraId="6E7537EE" w14:textId="453328AF" w:rsidR="007902ED" w:rsidRPr="00312EBE" w:rsidRDefault="00EB610C">
      <w:pPr>
        <w:spacing w:before="24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43904" behindDoc="0" locked="0" layoutInCell="1" allowOverlap="1" wp14:anchorId="023211E4" wp14:editId="524562E4">
                <wp:simplePos x="0" y="0"/>
                <wp:positionH relativeFrom="margin">
                  <wp:posOffset>520</wp:posOffset>
                </wp:positionH>
                <wp:positionV relativeFrom="paragraph">
                  <wp:posOffset>241127</wp:posOffset>
                </wp:positionV>
                <wp:extent cx="2190115" cy="3318972"/>
                <wp:effectExtent l="0" t="0" r="635" b="0"/>
                <wp:wrapSquare wrapText="bothSides"/>
                <wp:docPr id="1528485815" name="Group 3"/>
                <wp:cNvGraphicFramePr/>
                <a:graphic xmlns:a="http://schemas.openxmlformats.org/drawingml/2006/main">
                  <a:graphicData uri="http://schemas.microsoft.com/office/word/2010/wordprocessingGroup">
                    <wpg:wgp>
                      <wpg:cNvGrpSpPr/>
                      <wpg:grpSpPr>
                        <a:xfrm>
                          <a:off x="0" y="0"/>
                          <a:ext cx="2190115" cy="3318972"/>
                          <a:chOff x="0" y="-96993"/>
                          <a:chExt cx="2190746" cy="3319340"/>
                        </a:xfrm>
                      </wpg:grpSpPr>
                      <pic:pic xmlns:pic="http://schemas.openxmlformats.org/drawingml/2006/picture">
                        <pic:nvPicPr>
                          <pic:cNvPr id="1490996630" name="Picture 1"/>
                          <pic:cNvPicPr>
                            <a:picLocks noChangeAspect="1"/>
                          </pic:cNvPicPr>
                        </pic:nvPicPr>
                        <pic:blipFill rotWithShape="1">
                          <a:blip r:embed="rId78"/>
                          <a:srcRect t="-3477" b="-1"/>
                          <a:stretch/>
                        </pic:blipFill>
                        <pic:spPr>
                          <a:xfrm>
                            <a:off x="0" y="-96993"/>
                            <a:ext cx="2190746" cy="2885913"/>
                          </a:xfrm>
                          <a:prstGeom prst="rect">
                            <a:avLst/>
                          </a:prstGeom>
                          <a:noFill/>
                          <a:ln>
                            <a:noFill/>
                            <a:prstDash/>
                          </a:ln>
                        </pic:spPr>
                      </pic:pic>
                      <wps:wsp>
                        <wps:cNvPr id="361397370" name="Text Box 1"/>
                        <wps:cNvSpPr txBox="1"/>
                        <wps:spPr>
                          <a:xfrm>
                            <a:off x="0" y="2955644"/>
                            <a:ext cx="2190746" cy="266703"/>
                          </a:xfrm>
                          <a:prstGeom prst="rect">
                            <a:avLst/>
                          </a:prstGeom>
                        </wps:spPr>
                        <wps:txbx>
                          <w:txbxContent>
                            <w:p w14:paraId="7155BEF2" w14:textId="02C7EF85" w:rsidR="0068425C" w:rsidRDefault="0068425C">
                              <w:pPr>
                                <w:pStyle w:val="Descripcin"/>
                              </w:pPr>
                              <w:r>
                                <w:t>Figure 20. gene call workflow</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023211E4" id="_x0000_s1084" style="position:absolute;left:0;text-align:left;margin-left:.05pt;margin-top:19pt;width:172.45pt;height:261.35pt;z-index:251643904;mso-position-horizontal-relative:margin;mso-height-relative:margin" coordorigin=",-969" coordsize="21907,3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">
                <v:shape id="Picture 1" o:spid="_x0000_s1085" type="#_x0000_t75" style="position:absolute;top:-969;width:21907;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">
                  <v:imagedata r:id="rId79" o:title="" croptop="-2279f" cropbottom="-1f"/>
                </v:shape>
                <v:shape id="_x0000_s1086" type="#_x0000_t202" style="position:absolute;top:29556;width:21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" filled="f" stroked="f">
                  <v:textbox style="mso-fit-shape-to-text:t" inset="0,0,0,0">
                    <w:txbxContent>
                      <w:p w14:paraId="7155BEF2" w14:textId="02C7EF85" w:rsidR="0068425C" w:rsidRDefault="0068425C">
                        <w:pPr>
                          <w:pStyle w:val="Descripcin"/>
                        </w:pPr>
                        <w:r>
                          <w:t>Figure 20. gene call workflow</w:t>
                        </w:r>
                      </w:p>
                    </w:txbxContent>
                  </v:textbox>
                </v:shape>
                <w10:wrap type="square" anchorx="margin"/>
              </v:group>
            </w:pict>
          </mc:Fallback>
        </mc:AlternateContent>
      </w:r>
      <w:r>
        <w:rPr>
          <w:rFonts w:ascii="Times New Roman" w:hAnsi="Times New Roman"/>
          <w:sz w:val="24"/>
          <w:szCs w:val="24"/>
          <w:lang w:val="en-GB"/>
        </w:rPr>
        <w:t>In bold are the fields of interest that I used to process the data.</w:t>
      </w:r>
    </w:p>
    <w:p w14:paraId="21EFA823" w14:textId="5E0FA475" w:rsidR="007902ED" w:rsidRPr="00312EBE" w:rsidRDefault="0068425C">
      <w:pPr>
        <w:spacing w:line="276" w:lineRule="auto"/>
        <w:jc w:val="both"/>
        <w:rPr>
          <w:lang w:val="en-GB"/>
        </w:rPr>
      </w:pPr>
      <w:r>
        <w:rPr>
          <w:rFonts w:ascii="Times New Roman" w:hAnsi="Times New Roman"/>
          <w:sz w:val="24"/>
          <w:szCs w:val="24"/>
          <w:lang w:val="en-GB"/>
        </w:rPr>
        <w:t>The file operons.txt contains experimentally proved regulatory positions and coding regions. With R, I split it into two files: one holding information from regulatory positions upstream of the first promoter and downstream the last coding position (operon_reg) and another one containing the bulk of coding sequences of the operon (operon_cds).</w:t>
      </w:r>
      <w:r>
        <w:rPr>
          <w:rFonts w:ascii="Times New Roman" w:hAnsi="Times New Roman"/>
          <w:color w:val="4472C4"/>
          <w:sz w:val="24"/>
          <w:szCs w:val="24"/>
          <w:lang w:val="en-GB"/>
        </w:rPr>
        <w:t xml:space="preserve"> </w:t>
      </w:r>
      <w:r>
        <w:rPr>
          <w:rFonts w:ascii="Times New Roman" w:hAnsi="Times New Roman"/>
          <w:sz w:val="24"/>
          <w:szCs w:val="24"/>
          <w:lang w:val="en-GB"/>
        </w:rPr>
        <w:t xml:space="preserve">Subsequently, I performed intersections of each of the 7 bed files containing information about the methylation annotation against these two files ($bedtools intersect), obtaining 14 new files (overlap_reg/overlap_cds) that were the start of the process in R to extract the genes associated for each of the datasets/samples (Figure </w:t>
      </w:r>
      <w:r w:rsidR="004F6166">
        <w:rPr>
          <w:rFonts w:ascii="Times New Roman" w:hAnsi="Times New Roman"/>
          <w:sz w:val="24"/>
          <w:szCs w:val="24"/>
          <w:lang w:val="en-GB"/>
        </w:rPr>
        <w:t>20</w:t>
      </w:r>
      <w:r>
        <w:rPr>
          <w:rFonts w:ascii="Times New Roman" w:hAnsi="Times New Roman"/>
          <w:sz w:val="24"/>
          <w:szCs w:val="24"/>
          <w:lang w:val="en-GB"/>
        </w:rPr>
        <w:t>). See commands in gene_call_commands.txt</w:t>
      </w:r>
    </w:p>
    <w:p w14:paraId="0212182A" w14:textId="3AF9F4E8" w:rsidR="007902ED" w:rsidRPr="00312EBE" w:rsidRDefault="0068425C">
      <w:pPr>
        <w:spacing w:line="276" w:lineRule="auto"/>
        <w:jc w:val="both"/>
        <w:rPr>
          <w:lang w:val="en-GB"/>
        </w:rPr>
      </w:pPr>
      <w:r>
        <w:rPr>
          <w:rFonts w:ascii="Times New Roman" w:hAnsi="Times New Roman"/>
          <w:sz w:val="24"/>
          <w:szCs w:val="24"/>
          <w:lang w:val="en-GB"/>
        </w:rPr>
        <w:t xml:space="preserve"> The other file Operons.Set.txt contains the names of the genes that each operon holds in official symbol annotation (e.g. accA). However, for the subsequent metabolic modelling locus tag (e.g. b0185) is needed; to achieve this conversion I used the R package “GenomicFeatures” with the gene annotation GCF_000005845.2 corresponding to the NC_000913.3 assembly, </w:t>
      </w:r>
      <w:r>
        <w:rPr>
          <w:rFonts w:ascii="Times New Roman" w:eastAsia="Times New Roman" w:hAnsi="Times New Roman"/>
          <w:sz w:val="24"/>
          <w:szCs w:val="24"/>
          <w:lang w:val="en-GB" w:eastAsia="en-GB"/>
        </w:rPr>
        <w:t>(</w:t>
      </w:r>
      <w:hyperlink r:id="rId80" w:history="1">
        <w:r>
          <w:rPr>
            <w:rStyle w:val="Hipervnculo"/>
            <w:rFonts w:ascii="Times New Roman" w:eastAsia="Times New Roman" w:hAnsi="Times New Roman"/>
            <w:sz w:val="24"/>
            <w:szCs w:val="24"/>
            <w:lang w:val="en-GB" w:eastAsia="en-GB"/>
          </w:rPr>
          <w:t>https://w</w:t>
        </w:r>
        <w:bookmarkStart w:id="151" w:name="_Hlt137720555"/>
        <w:r>
          <w:rPr>
            <w:rStyle w:val="Hipervnculo"/>
            <w:rFonts w:ascii="Times New Roman" w:eastAsia="Times New Roman" w:hAnsi="Times New Roman"/>
            <w:sz w:val="24"/>
            <w:szCs w:val="24"/>
            <w:lang w:val="en-GB" w:eastAsia="en-GB"/>
          </w:rPr>
          <w:t>w</w:t>
        </w:r>
        <w:bookmarkEnd w:id="151"/>
        <w:r>
          <w:rPr>
            <w:rStyle w:val="Hipervnculo"/>
            <w:rFonts w:ascii="Times New Roman" w:eastAsia="Times New Roman" w:hAnsi="Times New Roman"/>
            <w:sz w:val="24"/>
            <w:szCs w:val="24"/>
            <w:lang w:val="en-GB" w:eastAsia="en-GB"/>
          </w:rPr>
          <w:t>w.ncbi.nlm.nih.gov</w:t>
        </w:r>
        <w:bookmarkStart w:id="152" w:name="_Hlt137721560"/>
        <w:bookmarkStart w:id="153" w:name="_Hlt137721561"/>
        <w:r>
          <w:rPr>
            <w:rStyle w:val="Hipervnculo"/>
            <w:rFonts w:ascii="Times New Roman" w:eastAsia="Times New Roman" w:hAnsi="Times New Roman"/>
            <w:sz w:val="24"/>
            <w:szCs w:val="24"/>
            <w:lang w:val="en-GB" w:eastAsia="en-GB"/>
          </w:rPr>
          <w:t>/</w:t>
        </w:r>
        <w:bookmarkEnd w:id="152"/>
        <w:bookmarkEnd w:id="153"/>
        <w:r>
          <w:rPr>
            <w:rStyle w:val="Hipervnculo"/>
            <w:rFonts w:ascii="Times New Roman" w:eastAsia="Times New Roman" w:hAnsi="Times New Roman"/>
            <w:sz w:val="24"/>
            <w:szCs w:val="24"/>
            <w:lang w:val="en-GB" w:eastAsia="en-GB"/>
          </w:rPr>
          <w:t>assembly/GCF_000005845.2/</w:t>
        </w:r>
      </w:hyperlink>
      <w:r>
        <w:rPr>
          <w:rFonts w:ascii="Times New Roman" w:eastAsia="Times New Roman" w:hAnsi="Times New Roman"/>
          <w:sz w:val="24"/>
          <w:szCs w:val="24"/>
          <w:lang w:val="en-GB" w:eastAsia="en-GB"/>
        </w:rPr>
        <w:t>)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w:t>
      </w:r>
    </w:p>
    <w:p w14:paraId="0B35C7BF" w14:textId="77777777" w:rsidR="007902ED" w:rsidRDefault="0068425C">
      <w:pPr>
        <w:spacing w:line="276" w:lineRule="auto"/>
        <w:jc w:val="both"/>
        <w:rPr>
          <w:rFonts w:ascii="Times New Roman" w:hAnsi="Times New Roman"/>
          <w:sz w:val="24"/>
          <w:szCs w:val="24"/>
          <w:lang w:val="en-GB"/>
        </w:rPr>
      </w:pPr>
      <w:r>
        <w:rPr>
          <w:rFonts w:ascii="Times New Roman" w:hAnsi="Times New Roman"/>
          <w:sz w:val="24"/>
          <w:szCs w:val="24"/>
          <w:lang w:val="en-GB"/>
        </w:rPr>
        <w:t>Data for each dataset/sample was organized in significance tables. It was prioritized (higher in table) methylations on regulatory regions over methylations on gene bodies. Moreover, the former had a threshold of 1, and 4 in the case of the latter for an operon to enter the table. In the table there are fields containing the number of methylations found at each operon on both coding or regulatory sequence. Moreover, they have the names of the genes contained on each operon in locus tag and gene symbol nomenclature (Table 6).</w:t>
      </w:r>
    </w:p>
    <w:p w14:paraId="293C9E9E" w14:textId="70A0CC25" w:rsidR="007902ED" w:rsidRPr="00312EBE" w:rsidRDefault="00EB610C">
      <w:pPr>
        <w:spacing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68832" behindDoc="0" locked="0" layoutInCell="1" allowOverlap="1" wp14:anchorId="5059B0B7" wp14:editId="1D43F0F7">
                <wp:simplePos x="0" y="0"/>
                <wp:positionH relativeFrom="margin">
                  <wp:align>left</wp:align>
                </wp:positionH>
                <wp:positionV relativeFrom="paragraph">
                  <wp:posOffset>1656253</wp:posOffset>
                </wp:positionV>
                <wp:extent cx="5400040" cy="4938395"/>
                <wp:effectExtent l="0" t="0" r="0" b="0"/>
                <wp:wrapTopAndBottom/>
                <wp:docPr id="1340881862" name="Group 8"/>
                <wp:cNvGraphicFramePr/>
                <a:graphic xmlns:a="http://schemas.openxmlformats.org/drawingml/2006/main">
                  <a:graphicData uri="http://schemas.microsoft.com/office/word/2010/wordprocessingGroup">
                    <wpg:wgp>
                      <wpg:cNvGrpSpPr/>
                      <wpg:grpSpPr>
                        <a:xfrm>
                          <a:off x="0" y="0"/>
                          <a:ext cx="5400040" cy="4938395"/>
                          <a:chOff x="0" y="-117764"/>
                          <a:chExt cx="5400044" cy="4939155"/>
                        </a:xfrm>
                      </wpg:grpSpPr>
                      <pic:pic xmlns:pic="http://schemas.openxmlformats.org/drawingml/2006/picture">
                        <pic:nvPicPr>
                          <pic:cNvPr id="1274887711" name="Picture 7"/>
                          <pic:cNvPicPr>
                            <a:picLocks noChangeAspect="1"/>
                          </pic:cNvPicPr>
                        </pic:nvPicPr>
                        <pic:blipFill rotWithShape="1">
                          <a:blip r:embed="rId81"/>
                          <a:srcRect t="-2677" b="1"/>
                          <a:stretch/>
                        </pic:blipFill>
                        <pic:spPr>
                          <a:xfrm>
                            <a:off x="0" y="-117764"/>
                            <a:ext cx="5400040" cy="4516409"/>
                          </a:xfrm>
                          <a:prstGeom prst="rect">
                            <a:avLst/>
                          </a:prstGeom>
                          <a:noFill/>
                          <a:ln>
                            <a:noFill/>
                            <a:prstDash/>
                          </a:ln>
                        </pic:spPr>
                      </pic:pic>
                      <wps:wsp>
                        <wps:cNvPr id="1665944438" name="Text Box 1"/>
                        <wps:cNvSpPr txBox="1"/>
                        <wps:spPr>
                          <a:xfrm>
                            <a:off x="0" y="4554688"/>
                            <a:ext cx="5400044" cy="266703"/>
                          </a:xfrm>
                          <a:prstGeom prst="rect">
                            <a:avLst/>
                          </a:prstGeom>
                        </wps:spPr>
                        <wps:txbx>
                          <w:txbxContent>
                            <w:p w14:paraId="546B57E4" w14:textId="7231D34B" w:rsidR="0068425C" w:rsidRDefault="0068425C">
                              <w:pPr>
                                <w:pStyle w:val="Descripcin"/>
                                <w:rPr>
                                  <w:lang w:val="en-GB"/>
                                </w:rPr>
                              </w:pPr>
                              <w:r>
                                <w:rPr>
                                  <w:lang w:val="en-GB"/>
                                </w:rPr>
                                <w:t>Figure 21. Workflow carried out in R for gene call and functional enrichment</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059B0B7" id="_x0000_s1087" style="position:absolute;left:0;text-align:left;margin-left:0;margin-top:130.4pt;width:425.2pt;height:388.85pt;z-index:251768832;mso-position-horizontal:left;mso-position-horizontal-relative:margin;mso-height-relative:margin" coordorigin=",-1177" coordsize="54000,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">
                <v:shape id="Picture 7" o:spid="_x0000_s1088" type="#_x0000_t75" style="position:absolute;top:-1177;width:54000;height:4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">
                  <v:imagedata r:id="rId82" o:title="" croptop="-1754f" cropbottom="1f"/>
                </v:shape>
                <v:shape id="_x0000_s1089" type="#_x0000_t202" style="position:absolute;top:45546;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" filled="f" stroked="f">
                  <v:textbox style="mso-fit-shape-to-text:t" inset="0,0,0,0">
                    <w:txbxContent>
                      <w:p w14:paraId="546B57E4" w14:textId="7231D34B" w:rsidR="0068425C" w:rsidRDefault="0068425C">
                        <w:pPr>
                          <w:pStyle w:val="Descripcin"/>
                          <w:rPr>
                            <w:lang w:val="en-GB"/>
                          </w:rPr>
                        </w:pPr>
                        <w:r>
                          <w:rPr>
                            <w:lang w:val="en-GB"/>
                          </w:rPr>
                          <w:t>Figure 21. Workflow carried out in R for gene call and functional enrichment</w:t>
                        </w:r>
                      </w:p>
                    </w:txbxContent>
                  </v:textbox>
                </v:shape>
                <w10:wrap type="topAndBottom" anchorx="margin"/>
              </v:group>
            </w:pict>
          </mc:Fallback>
        </mc:AlternateContent>
      </w:r>
      <w:r>
        <w:rPr>
          <w:rFonts w:ascii="Times New Roman" w:hAnsi="Times New Roman"/>
          <w:sz w:val="24"/>
          <w:szCs w:val="24"/>
          <w:lang w:val="en-GB"/>
        </w:rPr>
        <w:t xml:space="preserve">Additionally, I generated a list of all the metabolic genes annotated in the model iML1515 (see epigraph). The transformation of nomenclature however, this time was done with DAVID gene </w:t>
      </w:r>
      <w:commentRangeStart w:id="154"/>
      <w:r>
        <w:rPr>
          <w:rFonts w:ascii="Times New Roman" w:hAnsi="Times New Roman"/>
          <w:sz w:val="24"/>
          <w:szCs w:val="24"/>
          <w:lang w:val="en-GB"/>
        </w:rPr>
        <w:t>ID</w:t>
      </w:r>
      <w:commentRangeEnd w:id="154"/>
      <w:r w:rsidR="00CE1175">
        <w:rPr>
          <w:rStyle w:val="Refdecomentario"/>
        </w:rPr>
        <w:commentReference w:id="154"/>
      </w:r>
      <w:r>
        <w:rPr>
          <w:rFonts w:ascii="Times New Roman" w:hAnsi="Times New Roman"/>
          <w:sz w:val="24"/>
          <w:szCs w:val="24"/>
          <w:lang w:val="en-GB"/>
        </w:rPr>
        <w:t xml:space="preserve"> conversion (</w:t>
      </w:r>
      <w:hyperlink r:id="rId83" w:history="1">
        <w:r>
          <w:rPr>
            <w:rStyle w:val="Hipervnculo"/>
            <w:rFonts w:ascii="Times New Roman" w:hAnsi="Times New Roman"/>
            <w:color w:val="auto"/>
            <w:sz w:val="24"/>
            <w:szCs w:val="24"/>
            <w:lang w:val="en-GB"/>
          </w:rPr>
          <w:t>https://david.ncifcrf.gov/conversion.jsp</w:t>
        </w:r>
      </w:hyperlink>
      <w:r>
        <w:rPr>
          <w:rFonts w:ascii="Times New Roman" w:hAnsi="Times New Roman"/>
          <w:sz w:val="24"/>
          <w:szCs w:val="24"/>
          <w:lang w:val="en-GB"/>
        </w:rPr>
        <w:t xml:space="preserve">) from locus tag into gene symbol (generated </w:t>
      </w:r>
      <w:r>
        <w:rPr>
          <w:rFonts w:ascii="Times New Roman" w:eastAsia="Times New Roman" w:hAnsi="Times New Roman"/>
          <w:sz w:val="24"/>
          <w:szCs w:val="24"/>
          <w:lang w:val="en-GB" w:eastAsia="en-GB"/>
        </w:rPr>
        <w:t xml:space="preserve">conv_38DC2E424FE51674044440701.txt file). </w:t>
      </w:r>
      <w:r>
        <w:rPr>
          <w:rFonts w:ascii="Times New Roman" w:hAnsi="Times New Roman"/>
          <w:sz w:val="24"/>
          <w:szCs w:val="24"/>
          <w:lang w:val="en-GB"/>
        </w:rPr>
        <w:t>I did an additional table similar to Table 5 but leaving in only the genes that were metabolic (Figure 2</w:t>
      </w:r>
      <w:r w:rsidR="004F6166">
        <w:rPr>
          <w:rFonts w:ascii="Times New Roman" w:hAnsi="Times New Roman"/>
          <w:sz w:val="24"/>
          <w:szCs w:val="24"/>
          <w:lang w:val="en-GB"/>
        </w:rPr>
        <w:t>1</w:t>
      </w:r>
      <w:r>
        <w:rPr>
          <w:rFonts w:ascii="Times New Roman" w:hAnsi="Times New Roman"/>
          <w:sz w:val="24"/>
          <w:szCs w:val="24"/>
          <w:lang w:val="en-GB"/>
        </w:rPr>
        <w:t>). Sidenote: some operons have a metabolic part and a non-metabolic part; in this case I kept the metabolic part instead of discarding the whole operon. Lists of genes from the metabolic tables will be the input for metabolic modelling.</w:t>
      </w:r>
    </w:p>
    <w:p w14:paraId="159DCEA9" w14:textId="77777777" w:rsidR="007902ED" w:rsidRDefault="0068425C">
      <w:pPr>
        <w:pStyle w:val="Prrafodelista"/>
        <w:numPr>
          <w:ilvl w:val="0"/>
          <w:numId w:val="2"/>
        </w:numPr>
        <w:spacing w:line="276" w:lineRule="auto"/>
        <w:jc w:val="both"/>
      </w:pPr>
      <w:r>
        <w:rPr>
          <w:noProof/>
        </w:rPr>
        <mc:AlternateContent>
          <mc:Choice Requires="wps">
            <w:drawing>
              <wp:anchor distT="0" distB="0" distL="114300" distR="114300" simplePos="0" relativeHeight="251764736" behindDoc="0" locked="0" layoutInCell="1" allowOverlap="1" wp14:anchorId="10C755F9" wp14:editId="4A4D946D">
                <wp:simplePos x="0" y="0"/>
                <wp:positionH relativeFrom="column">
                  <wp:posOffset>-630</wp:posOffset>
                </wp:positionH>
                <wp:positionV relativeFrom="paragraph">
                  <wp:posOffset>4453256</wp:posOffset>
                </wp:positionV>
                <wp:extent cx="5400044" cy="0"/>
                <wp:effectExtent l="0" t="0" r="0" b="0"/>
                <wp:wrapTopAndBottom/>
                <wp:docPr id="445067487" name="Text Box 1"/>
                <wp:cNvGraphicFramePr/>
                <a:graphic xmlns:a="http://schemas.openxmlformats.org/drawingml/2006/main">
                  <a:graphicData uri="http://schemas.microsoft.com/office/word/2010/wordprocessingShape">
                    <wps:wsp>
                      <wps:cNvSpPr txBox="1"/>
                      <wps:spPr>
                        <a:xfrm>
                          <a:off x="0" y="0"/>
                          <a:ext cx="5400044" cy="0"/>
                        </a:xfrm>
                        <a:prstGeom prst="rect">
                          <a:avLst/>
                        </a:prstGeom>
                        <a:solidFill>
                          <a:srgbClr val="FFFFFF"/>
                        </a:solidFill>
                        <a:ln>
                          <a:noFill/>
                          <a:prstDash/>
                        </a:ln>
                      </wps:spPr>
                      <wps:txbx>
                        <w:txbxContent>
                          <w:p w14:paraId="66F35924" w14:textId="77777777" w:rsidR="0068425C" w:rsidRDefault="0068425C">
                            <w:pPr>
                              <w:pStyle w:val="Descripcin"/>
                              <w:rPr>
                                <w:lang w:val="en-GB"/>
                              </w:rPr>
                            </w:pPr>
                          </w:p>
                        </w:txbxContent>
                      </wps:txbx>
                      <wps:bodyPr vert="horz" wrap="square" lIns="0" tIns="0" rIns="0" bIns="0" anchor="t" anchorCtr="0" compatLnSpc="1">
                        <a:spAutoFit/>
                      </wps:bodyPr>
                    </wps:wsp>
                  </a:graphicData>
                </a:graphic>
              </wp:anchor>
            </w:drawing>
          </mc:Choice>
          <mc:Fallback>
            <w:pict>
              <v:shape w14:anchorId="10C755F9" id="Text Box 1" o:spid="_x0000_s1090" type="#_x0000_t202" style="position:absolute;left:0;text-align:left;margin-left:-.05pt;margin-top:350.65pt;width:425.2pt;height:0;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" stroked="f">
                <v:textbox style="mso-fit-shape-to-text:t" inset="0,0,0,0">
                  <w:txbxContent>
                    <w:p w14:paraId="66F35924" w14:textId="77777777" w:rsidR="0068425C" w:rsidRDefault="0068425C">
                      <w:pPr>
                        <w:pStyle w:val="Descripcin"/>
                        <w:rPr>
                          <w:lang w:val="en-GB"/>
                        </w:rPr>
                      </w:pPr>
                    </w:p>
                  </w:txbxContent>
                </v:textbox>
                <w10:wrap type="topAndBottom"/>
              </v:shape>
            </w:pict>
          </mc:Fallback>
        </mc:AlternateContent>
      </w:r>
      <w:bookmarkStart w:id="155" w:name="_Toc138781789"/>
      <w:r>
        <w:rPr>
          <w:rFonts w:ascii="Times New Roman" w:hAnsi="Times New Roman"/>
          <w:b/>
          <w:bCs/>
          <w:sz w:val="24"/>
          <w:szCs w:val="24"/>
          <w:u w:val="single"/>
          <w:lang w:val="en-GB"/>
        </w:rPr>
        <w:t>Functional enrichment</w:t>
      </w:r>
      <w:bookmarkEnd w:id="155"/>
    </w:p>
    <w:p w14:paraId="620DE79F" w14:textId="0A7455DD" w:rsidR="007902ED" w:rsidRPr="00312EBE" w:rsidRDefault="0068425C">
      <w:pPr>
        <w:spacing w:line="276" w:lineRule="auto"/>
        <w:jc w:val="both"/>
        <w:rPr>
          <w:lang w:val="en-GB"/>
        </w:rPr>
      </w:pPr>
      <w:r>
        <w:rPr>
          <w:rFonts w:ascii="Times New Roman" w:hAnsi="Times New Roman"/>
          <w:sz w:val="24"/>
          <w:szCs w:val="24"/>
          <w:lang w:val="en-GB"/>
        </w:rPr>
        <w:t>Next, with all the genes extracted a functional enrichment analysis was done on both gene ontology (GO) terms and KEGG pathways thanks to the package “</w:t>
      </w:r>
      <w:commentRangeStart w:id="156"/>
      <w:r>
        <w:rPr>
          <w:rFonts w:ascii="Times New Roman" w:hAnsi="Times New Roman"/>
          <w:sz w:val="24"/>
          <w:szCs w:val="24"/>
          <w:lang w:val="en-GB"/>
        </w:rPr>
        <w:t>clusterProfiler</w:t>
      </w:r>
      <w:commentRangeEnd w:id="156"/>
      <w:r w:rsidR="00CE1175">
        <w:rPr>
          <w:rStyle w:val="Refdecomentario"/>
        </w:rPr>
        <w:commentReference w:id="156"/>
      </w:r>
      <w:r>
        <w:rPr>
          <w:rFonts w:ascii="Times New Roman" w:hAnsi="Times New Roman"/>
          <w:sz w:val="24"/>
          <w:szCs w:val="24"/>
          <w:lang w:val="en-GB"/>
        </w:rPr>
        <w:t>” which needs as input the functional annotation of package “</w:t>
      </w:r>
      <w:r>
        <w:rPr>
          <w:rFonts w:ascii="Times New Roman" w:eastAsia="Times New Roman" w:hAnsi="Times New Roman"/>
          <w:sz w:val="24"/>
          <w:szCs w:val="24"/>
          <w:lang w:val="en-GB" w:eastAsia="en-GB"/>
        </w:rPr>
        <w:t xml:space="preserve">org.EcK12.eg.db”. Both can be found within the </w:t>
      </w:r>
      <w:commentRangeStart w:id="157"/>
      <w:r>
        <w:rPr>
          <w:rFonts w:ascii="Times New Roman" w:eastAsia="Times New Roman" w:hAnsi="Times New Roman"/>
          <w:sz w:val="24"/>
          <w:szCs w:val="24"/>
          <w:lang w:val="en-GB" w:eastAsia="en-GB"/>
        </w:rPr>
        <w:t>Bioconductor</w:t>
      </w:r>
      <w:commentRangeEnd w:id="157"/>
      <w:r w:rsidR="00CE1175">
        <w:rPr>
          <w:rStyle w:val="Refdecomentario"/>
        </w:rPr>
        <w:commentReference w:id="157"/>
      </w:r>
      <w:r>
        <w:rPr>
          <w:rFonts w:ascii="Times New Roman" w:eastAsia="Times New Roman" w:hAnsi="Times New Roman"/>
          <w:sz w:val="24"/>
          <w:szCs w:val="24"/>
          <w:lang w:val="en-GB" w:eastAsia="en-GB"/>
        </w:rPr>
        <w:t>. The same was done only with the selected metabolic genes and setting as background all the metabolic genes annotated in the model (1515)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Since often operons are already grouped into functional categories, i.e., the genes in the same operon perform a function of the same pathway, there is a bias for the functional enrichment calculation. For this reason, the q-value cutoff chosen was as stringent as 0.005.</w:t>
      </w:r>
    </w:p>
    <w:p w14:paraId="4A7BA620" w14:textId="489F6F06" w:rsidR="007902ED" w:rsidRDefault="0068425C">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lastRenderedPageBreak/>
        <w:t>Finally, I was interested to know whether the whole set of genes selected had an actual enriched representation of metabolic genes. For this, a Fisher’s exact test was done (Eq.2,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xml:space="preserve">) taking the following parameters: </w:t>
      </w:r>
    </w:p>
    <w:p w14:paraId="04A0F63E" w14:textId="77777777" w:rsidR="007902ED" w:rsidRDefault="0068425C">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k=number of metabolic genes at each of the datasets</w:t>
      </w:r>
    </w:p>
    <w:p w14:paraId="2E13491E" w14:textId="77777777" w:rsidR="007902ED" w:rsidRDefault="0068425C">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n=number of total selected genes at each of the datasets</w:t>
      </w:r>
    </w:p>
    <w:p w14:paraId="34E8DE43" w14:textId="77777777" w:rsidR="007902ED" w:rsidRPr="00312EBE" w:rsidRDefault="0068425C">
      <w:pPr>
        <w:spacing w:line="276" w:lineRule="auto"/>
        <w:jc w:val="both"/>
        <w:rPr>
          <w:lang w:val="en-GB"/>
        </w:rPr>
      </w:pPr>
      <w:r>
        <w:rPr>
          <w:rFonts w:ascii="Times New Roman" w:eastAsia="Times New Roman" w:hAnsi="Times New Roman"/>
          <w:sz w:val="24"/>
          <w:szCs w:val="24"/>
          <w:lang w:val="en-GB" w:eastAsia="en-GB"/>
        </w:rPr>
        <w:t xml:space="preserve">G=4256 genes that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has annotated</w:t>
      </w:r>
    </w:p>
    <w:p w14:paraId="64A38C6D" w14:textId="77777777" w:rsidR="007902ED" w:rsidRPr="00312EBE" w:rsidRDefault="0068425C">
      <w:pPr>
        <w:spacing w:line="276" w:lineRule="auto"/>
        <w:jc w:val="both"/>
        <w:rPr>
          <w:lang w:val="en-GB"/>
        </w:rPr>
      </w:pPr>
      <w:r>
        <w:rPr>
          <w:rFonts w:ascii="Times New Roman" w:eastAsia="Times New Roman" w:hAnsi="Times New Roman"/>
          <w:sz w:val="24"/>
          <w:szCs w:val="24"/>
          <w:lang w:val="en-GB" w:eastAsia="en-GB"/>
        </w:rPr>
        <w:t xml:space="preserve">m=1515 genes that are annotated under metabolic for </w:t>
      </w:r>
      <w:r>
        <w:rPr>
          <w:rFonts w:ascii="Times New Roman" w:eastAsia="Times New Roman" w:hAnsi="Times New Roman"/>
          <w:i/>
          <w:iCs/>
          <w:sz w:val="24"/>
          <w:szCs w:val="24"/>
          <w:lang w:val="en-GB" w:eastAsia="en-GB"/>
        </w:rPr>
        <w:t>E. coli</w:t>
      </w:r>
    </w:p>
    <w:p w14:paraId="714F1480" w14:textId="77777777" w:rsidR="007902ED" w:rsidRDefault="0068425C">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 remaining contingency table would be:</w:t>
      </w:r>
    </w:p>
    <w:tbl>
      <w:tblPr>
        <w:tblW w:w="4791" w:type="dxa"/>
        <w:tblInd w:w="1844" w:type="dxa"/>
        <w:tblCellMar>
          <w:left w:w="10" w:type="dxa"/>
          <w:right w:w="10" w:type="dxa"/>
        </w:tblCellMar>
        <w:tblLook w:val="04A0" w:firstRow="1" w:lastRow="0" w:firstColumn="1" w:lastColumn="0" w:noHBand="0" w:noVBand="1"/>
      </w:tblPr>
      <w:tblGrid>
        <w:gridCol w:w="1425"/>
        <w:gridCol w:w="1826"/>
        <w:gridCol w:w="970"/>
        <w:gridCol w:w="570"/>
      </w:tblGrid>
      <w:tr w:rsidR="007902ED" w14:paraId="4523FD42" w14:textId="77777777">
        <w:tc>
          <w:tcPr>
            <w:tcW w:w="1425" w:type="dxa"/>
            <w:tcBorders>
              <w:bottom w:val="single" w:sz="6" w:space="0" w:color="000000"/>
              <w:right w:val="single" w:sz="6" w:space="0" w:color="000000"/>
            </w:tcBorders>
            <w:shd w:val="clear" w:color="auto" w:fill="auto"/>
            <w:tcMar>
              <w:top w:w="15" w:type="dxa"/>
              <w:left w:w="15" w:type="dxa"/>
              <w:bottom w:w="15" w:type="dxa"/>
              <w:right w:w="15" w:type="dxa"/>
            </w:tcMar>
            <w:vAlign w:val="center"/>
          </w:tcPr>
          <w:p w14:paraId="01D269B7" w14:textId="77777777" w:rsidR="007902ED" w:rsidRDefault="007902ED">
            <w:pPr>
              <w:spacing w:after="0"/>
              <w:rPr>
                <w:rFonts w:ascii="Times New Roman" w:eastAsia="Times New Roman" w:hAnsi="Times New Roman"/>
                <w:lang w:val="en-GB" w:eastAsia="en-GB"/>
              </w:rPr>
            </w:pP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02E44A9"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Not in my sample</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A0CBD33"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  Sample   </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25C301AC" w14:textId="77777777" w:rsidR="007902ED" w:rsidRDefault="0068425C">
            <w:pPr>
              <w:spacing w:after="0"/>
              <w:jc w:val="center"/>
            </w:pPr>
            <w:r>
              <w:rPr>
                <w:rFonts w:ascii="Times New Roman" w:eastAsia="Times New Roman" w:hAnsi="Times New Roman"/>
                <w:lang w:val="en-GB" w:eastAsia="en-GB"/>
              </w:rPr>
              <w:t xml:space="preserve">Total </w:t>
            </w:r>
          </w:p>
        </w:tc>
      </w:tr>
      <w:tr w:rsidR="007902ED" w14:paraId="509BE15A"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0B7A6EE"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Metabolic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08BC170"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C88E2BE"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6A6F7301"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w:t>
            </w:r>
          </w:p>
        </w:tc>
      </w:tr>
      <w:tr w:rsidR="007902ED" w14:paraId="309EC67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7211A6E"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Non-metabolic</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BFFB48C"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G-m-n+k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BBE1662"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66D77EF"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G-m </w:t>
            </w:r>
          </w:p>
        </w:tc>
      </w:tr>
      <w:tr w:rsidR="007902ED" w14:paraId="2E7EB24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631B23A" w14:textId="77777777" w:rsidR="007902ED" w:rsidRDefault="0068425C">
            <w:pPr>
              <w:spacing w:after="0"/>
              <w:jc w:val="center"/>
            </w:pPr>
            <w:r>
              <w:rPr>
                <w:rFonts w:ascii="Times New Roman" w:eastAsia="Times New Roman" w:hAnsi="Times New Roman"/>
                <w:lang w:val="en-GB" w:eastAsia="en-GB"/>
              </w:rPr>
              <w:t xml:space="preserve">Total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4B8F4ED6"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G-n</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3D03392" w14:textId="77777777" w:rsidR="007902ED" w:rsidRDefault="0068425C">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5573AFB" w14:textId="77777777" w:rsidR="007902ED" w:rsidRDefault="0068425C">
            <w:pPr>
              <w:spacing w:after="0"/>
              <w:jc w:val="center"/>
            </w:pPr>
            <w:r>
              <w:rPr>
                <w:rFonts w:ascii="Times New Roman" w:eastAsia="Times New Roman" w:hAnsi="Times New Roman"/>
                <w:lang w:val="en-GB" w:eastAsia="en-GB"/>
              </w:rPr>
              <w:t>G</w:t>
            </w:r>
          </w:p>
        </w:tc>
      </w:tr>
    </w:tbl>
    <w:p w14:paraId="4D8B55BE" w14:textId="77777777" w:rsidR="007902ED" w:rsidRDefault="007902ED">
      <w:pPr>
        <w:spacing w:line="276" w:lineRule="auto"/>
        <w:jc w:val="both"/>
        <w:rPr>
          <w:rFonts w:ascii="Times New Roman" w:eastAsia="Times New Roman" w:hAnsi="Times New Roman"/>
          <w:sz w:val="24"/>
          <w:szCs w:val="24"/>
          <w:lang w:val="en-GB" w:eastAsia="en-GB"/>
        </w:rPr>
      </w:pPr>
    </w:p>
    <w:p w14:paraId="75653A14" w14:textId="77777777" w:rsidR="007902ED" w:rsidRDefault="0068425C">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Therefore, the corresponding Fisher’s exact test formula:</w:t>
      </w:r>
    </w:p>
    <w:p w14:paraId="47720C39" w14:textId="77777777" w:rsidR="007902ED" w:rsidRDefault="0068425C">
      <w:pPr>
        <w:spacing w:line="276" w:lineRule="auto"/>
        <w:ind w:left="708" w:firstLine="708"/>
      </w:pPr>
      <w:r>
        <w:rPr>
          <w:rFonts w:ascii="Times New Roman" w:eastAsia="Times New Roman" w:hAnsi="Times New Roman"/>
        </w:rPr>
        <w:t xml:space="preserve">Eq.2: </w:t>
      </w:r>
      <w:r>
        <w:rPr>
          <w:rFonts w:ascii="Times New Roman" w:eastAsia="Times New Roman" w:hAnsi="Times New Roman"/>
        </w:rPr>
        <w:tab/>
      </w:r>
      <w:r>
        <w:rPr>
          <w:rFonts w:ascii="Times New Roman" w:eastAsia="Times New Roman" w:hAnsi="Times New Roman"/>
        </w:rPr>
        <w:tab/>
      </w:r>
      <m:oMath>
        <m:r>
          <w:rPr>
            <w:rFonts w:ascii="Cambria Math" w:hAnsi="Cambria Math"/>
          </w:rPr>
          <m:t>p=</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G-m</m:t>
                </m:r>
              </m:e>
            </m:d>
            <m:r>
              <w:rPr>
                <w:rFonts w:ascii="Cambria Math" w:hAnsi="Cambria Math"/>
              </w:rPr>
              <m:t>!</m:t>
            </m:r>
            <m:d>
              <m:dPr>
                <m:ctrlPr>
                  <w:rPr>
                    <w:rFonts w:ascii="Cambria Math" w:hAnsi="Cambria Math"/>
                  </w:rPr>
                </m:ctrlPr>
              </m:dPr>
              <m:e>
                <m:r>
                  <w:rPr>
                    <w:rFonts w:ascii="Cambria Math" w:hAnsi="Cambria Math"/>
                  </w:rPr>
                  <m:t>G-n</m:t>
                </m:r>
              </m:e>
            </m:d>
            <m:r>
              <w:rPr>
                <w:rFonts w:ascii="Cambria Math" w:hAnsi="Cambria Math"/>
              </w:rPr>
              <m:t>!n!</m:t>
            </m:r>
          </m:num>
          <m:den>
            <m:d>
              <m:dPr>
                <m:ctrlPr>
                  <w:rPr>
                    <w:rFonts w:ascii="Cambria Math" w:hAnsi="Cambria Math"/>
                  </w:rPr>
                </m:ctrlPr>
              </m:dPr>
              <m:e>
                <m:r>
                  <w:rPr>
                    <w:rFonts w:ascii="Cambria Math" w:hAnsi="Cambria Math"/>
                  </w:rPr>
                  <m:t>m-k</m:t>
                </m:r>
              </m:e>
            </m:d>
            <m:r>
              <w:rPr>
                <w:rFonts w:ascii="Cambria Math" w:hAnsi="Cambria Math"/>
              </w:rPr>
              <m:t>!</m:t>
            </m:r>
            <m:d>
              <m:dPr>
                <m:ctrlPr>
                  <w:rPr>
                    <w:rFonts w:ascii="Cambria Math" w:hAnsi="Cambria Math"/>
                  </w:rPr>
                </m:ctrlPr>
              </m:dPr>
              <m:e>
                <m:r>
                  <w:rPr>
                    <w:rFonts w:ascii="Cambria Math" w:hAnsi="Cambria Math"/>
                  </w:rPr>
                  <m:t>G-m-n+k</m:t>
                </m:r>
              </m:e>
            </m:d>
            <m:r>
              <w:rPr>
                <w:rFonts w:ascii="Cambria Math" w:hAnsi="Cambria Math"/>
              </w:rPr>
              <m:t>!k!</m:t>
            </m:r>
            <m:d>
              <m:dPr>
                <m:ctrlPr>
                  <w:rPr>
                    <w:rFonts w:ascii="Cambria Math" w:hAnsi="Cambria Math"/>
                  </w:rPr>
                </m:ctrlPr>
              </m:dPr>
              <m:e>
                <m:r>
                  <w:rPr>
                    <w:rFonts w:ascii="Cambria Math" w:hAnsi="Cambria Math"/>
                  </w:rPr>
                  <m:t>n-k</m:t>
                </m:r>
              </m:e>
            </m:d>
            <m:r>
              <w:rPr>
                <w:rFonts w:ascii="Cambria Math" w:hAnsi="Cambria Math"/>
              </w:rPr>
              <m:t>!G!</m:t>
            </m:r>
          </m:den>
        </m:f>
      </m:oMath>
    </w:p>
    <w:p w14:paraId="7D4BC364" w14:textId="77777777" w:rsidR="007902ED" w:rsidRDefault="0068425C">
      <w:pPr>
        <w:pStyle w:val="Prrafodelista"/>
        <w:numPr>
          <w:ilvl w:val="0"/>
          <w:numId w:val="2"/>
        </w:numPr>
      </w:pPr>
      <w:bookmarkStart w:id="158" w:name="_Toc137732285"/>
      <w:bookmarkStart w:id="159" w:name="_Toc138178725"/>
      <w:bookmarkStart w:id="160" w:name="_Toc138781790"/>
      <w:r>
        <w:rPr>
          <w:rFonts w:ascii="Times New Roman" w:eastAsia="Times New Roman" w:hAnsi="Times New Roman"/>
          <w:b/>
          <w:bCs/>
          <w:sz w:val="24"/>
          <w:szCs w:val="24"/>
          <w:u w:val="single"/>
          <w:lang w:val="en-GB" w:eastAsia="en-GB"/>
        </w:rPr>
        <w:t>Motif identification</w:t>
      </w:r>
      <w:bookmarkEnd w:id="158"/>
      <w:bookmarkEnd w:id="159"/>
      <w:bookmarkEnd w:id="160"/>
    </w:p>
    <w:p w14:paraId="5E93C79E" w14:textId="77777777" w:rsidR="007902ED" w:rsidRDefault="0068425C">
      <w:pPr>
        <w:spacing w:line="276" w:lineRule="auto"/>
        <w:jc w:val="both"/>
        <w:rPr>
          <w:rFonts w:ascii="Times New Roman" w:hAnsi="Times New Roman"/>
          <w:sz w:val="24"/>
          <w:szCs w:val="24"/>
          <w:lang w:val="en-GB"/>
        </w:rPr>
      </w:pPr>
      <w:r>
        <w:rPr>
          <w:rFonts w:ascii="Times New Roman" w:hAnsi="Times New Roman"/>
          <w:sz w:val="24"/>
          <w:szCs w:val="24"/>
          <w:lang w:val="en-GB"/>
        </w:rPr>
        <w:t>One of the starting hypotheses was that methylation might be partial at some sites because of sequence degeneracy (one/more nucleotide different to the consensus) so that the MTase had less affinity to it for methylation catalysis. To test this, I gave each of the methylated position a score based on their resemblance to the methylation motifs known and compared the ones from partially methylated positions against all the methylated positions (fully and partially).</w:t>
      </w:r>
    </w:p>
    <w:p w14:paraId="665DCEA4" w14:textId="77777777" w:rsidR="007902ED" w:rsidRPr="00312EBE" w:rsidRDefault="0068425C">
      <w:pPr>
        <w:spacing w:line="276" w:lineRule="auto"/>
        <w:jc w:val="both"/>
        <w:rPr>
          <w:lang w:val="en-GB"/>
        </w:rPr>
      </w:pPr>
      <w:r>
        <w:rPr>
          <w:rFonts w:ascii="Times New Roman" w:hAnsi="Times New Roman"/>
          <w:sz w:val="24"/>
          <w:szCs w:val="24"/>
          <w:lang w:val="en-GB"/>
        </w:rPr>
        <w:t xml:space="preserve">As mentioned before, in the epigraph </w:t>
      </w:r>
      <w:r>
        <w:rPr>
          <w:rFonts w:ascii="Times New Roman" w:hAnsi="Times New Roman"/>
          <w:i/>
          <w:iCs/>
          <w:sz w:val="24"/>
          <w:szCs w:val="24"/>
          <w:lang w:val="en-GB"/>
        </w:rPr>
        <w:t xml:space="preserve">Introduction, MTases in </w:t>
      </w:r>
      <w:proofErr w:type="gramStart"/>
      <w:r>
        <w:rPr>
          <w:rFonts w:ascii="Times New Roman" w:hAnsi="Times New Roman"/>
          <w:i/>
          <w:iCs/>
          <w:sz w:val="24"/>
          <w:szCs w:val="24"/>
          <w:lang w:val="en-GB"/>
        </w:rPr>
        <w:t>E.coli</w:t>
      </w:r>
      <w:proofErr w:type="gramEnd"/>
      <w:r>
        <w:rPr>
          <w:rFonts w:ascii="Times New Roman" w:hAnsi="Times New Roman"/>
          <w:sz w:val="24"/>
          <w:szCs w:val="24"/>
          <w:lang w:val="en-GB"/>
        </w:rPr>
        <w:t xml:space="preserve">, there are 4 known main motifs that can undergo methylations CCWGG, GATC, ATGCAT and AACN6GTGC. Therefore, once extracted the methylation positions, besides doing the gene call, it is of great importance to seek for the motifs that had been methylated, either fully or partially. The tool employed for this issue was </w:t>
      </w:r>
      <w:hyperlink r:id="rId84" w:history="1">
        <w:r>
          <w:rPr>
            <w:rStyle w:val="Hipervnculo"/>
            <w:rFonts w:ascii="Times New Roman" w:hAnsi="Times New Roman"/>
            <w:sz w:val="24"/>
            <w:szCs w:val="24"/>
            <w:lang w:val="en-GB"/>
          </w:rPr>
          <w:t>RSAT prokaryotes dna-pattern</w:t>
        </w:r>
      </w:hyperlink>
      <w:r>
        <w:rPr>
          <w:rStyle w:val="Hipervnculo"/>
          <w:rFonts w:ascii="Times New Roman" w:hAnsi="Times New Roman"/>
          <w:sz w:val="24"/>
          <w:szCs w:val="24"/>
          <w:lang w:val="en-GB"/>
        </w:rPr>
        <w:t xml:space="preserve"> </w:t>
      </w:r>
      <w:r>
        <w:rPr>
          <w:rStyle w:val="Hipervnculo"/>
          <w:rFonts w:ascii="Times New Roman" w:hAnsi="Times New Roman"/>
          <w:color w:val="auto"/>
          <w:sz w:val="24"/>
          <w:szCs w:val="24"/>
          <w:u w:val="none"/>
          <w:lang w:val="en-GB"/>
        </w:rPr>
        <w:t>(van Helden, André, and Collado-Vides 2000)</w:t>
      </w:r>
      <w:r>
        <w:rPr>
          <w:rFonts w:ascii="Times New Roman" w:hAnsi="Times New Roman"/>
          <w:sz w:val="24"/>
          <w:szCs w:val="24"/>
          <w:lang w:val="en-GB"/>
        </w:rPr>
        <w:t>, it is an online utility that accepts as input query pattern(s) and fasta (or other) files with the sequences to query. It scans your sequences to retrieve the matches, corresponding start and end positions and score. Fasta sequences were pulled from the bed and percentage.gff files for the partially and fully methylated genome respectively with the following steps:</w:t>
      </w:r>
    </w:p>
    <w:p w14:paraId="37CD460A" w14:textId="77777777" w:rsidR="007902ED" w:rsidRDefault="0068425C">
      <w:pPr>
        <w:pStyle w:val="Prrafodelista"/>
        <w:numPr>
          <w:ilvl w:val="0"/>
          <w:numId w:val="2"/>
        </w:numPr>
        <w:spacing w:line="276" w:lineRule="auto"/>
        <w:jc w:val="both"/>
        <w:rPr>
          <w:rFonts w:ascii="Times New Roman" w:hAnsi="Times New Roman"/>
          <w:sz w:val="24"/>
          <w:szCs w:val="24"/>
          <w:lang w:val="en-GB"/>
        </w:rPr>
      </w:pPr>
      <w:r>
        <w:rPr>
          <w:rFonts w:ascii="Times New Roman" w:hAnsi="Times New Roman"/>
          <w:sz w:val="24"/>
          <w:szCs w:val="24"/>
          <w:lang w:val="en-GB"/>
        </w:rPr>
        <w:t>Extension of positions in the files up to 22 nucleotides long (start-10, end+11 in the bed file and start-11, end+11 in the gff). This length and positions were chosen in order to englobe the size of all the four known methylation motifs at both strands.</w:t>
      </w:r>
    </w:p>
    <w:p w14:paraId="5904CD04" w14:textId="77777777" w:rsidR="007902ED" w:rsidRPr="00312EBE" w:rsidRDefault="0068425C">
      <w:pPr>
        <w:pStyle w:val="Prrafodelista"/>
        <w:numPr>
          <w:ilvl w:val="0"/>
          <w:numId w:val="2"/>
        </w:numPr>
        <w:spacing w:line="276" w:lineRule="auto"/>
        <w:jc w:val="both"/>
        <w:rPr>
          <w:lang w:val="en-GB"/>
        </w:rPr>
      </w:pPr>
      <w:r>
        <w:rPr>
          <w:rFonts w:ascii="Times New Roman" w:hAnsi="Times New Roman"/>
          <w:sz w:val="24"/>
          <w:szCs w:val="24"/>
          <w:lang w:val="en-GB"/>
        </w:rPr>
        <w:lastRenderedPageBreak/>
        <w:t>Extraction of the sequences into fasta format with (</w:t>
      </w:r>
      <w:hyperlink r:id="rId85" w:history="1">
        <w:r>
          <w:rPr>
            <w:rStyle w:val="Hipervnculo"/>
            <w:rFonts w:ascii="Times New Roman" w:hAnsi="Times New Roman"/>
            <w:color w:val="auto"/>
            <w:sz w:val="24"/>
            <w:szCs w:val="24"/>
            <w:lang w:val="en-GB"/>
          </w:rPr>
          <w:t>mEpigram</w:t>
        </w:r>
      </w:hyperlink>
      <w:r>
        <w:rPr>
          <w:rFonts w:ascii="Times New Roman" w:hAnsi="Times New Roman"/>
          <w:sz w:val="24"/>
          <w:szCs w:val="24"/>
          <w:lang w:val="en-GB"/>
        </w:rPr>
        <w:t xml:space="preserve"> bedToFasta.py). This executable extracts the sequence of the forward strand therefore we need to be careful when searching the motifs from the reverse complementary one.</w:t>
      </w:r>
    </w:p>
    <w:p w14:paraId="2839F50F" w14:textId="77777777" w:rsidR="007902ED" w:rsidRPr="00312EBE" w:rsidRDefault="0068425C">
      <w:pPr>
        <w:spacing w:line="276" w:lineRule="auto"/>
        <w:jc w:val="both"/>
        <w:rPr>
          <w:lang w:val="en-GB"/>
        </w:rPr>
      </w:pPr>
      <w:r>
        <w:rPr>
          <w:rFonts w:ascii="Times New Roman" w:hAnsi="Times New Roman"/>
          <w:sz w:val="24"/>
          <w:szCs w:val="24"/>
          <w:lang w:val="en-GB"/>
        </w:rPr>
        <w:t>I created two bash functions that did these two steps giving the initial file and 22 as an argument, one for filtered data ($create_fasta_filtered &lt;input.bed&gt; 22) and the other for full ($create_fasta_full &lt;input.gff&gt; 22), they both retrieve the final fasta sequences file. See commands in appendix 3).</w:t>
      </w:r>
    </w:p>
    <w:p w14:paraId="527B1BC9" w14:textId="77777777" w:rsidR="007902ED" w:rsidRDefault="0068425C">
      <w:pPr>
        <w:spacing w:line="276" w:lineRule="auto"/>
        <w:jc w:val="both"/>
        <w:rPr>
          <w:rFonts w:ascii="Times New Roman" w:hAnsi="Times New Roman"/>
          <w:sz w:val="24"/>
          <w:szCs w:val="24"/>
          <w:lang w:val="en-GB"/>
        </w:rPr>
      </w:pPr>
      <w:r>
        <w:rPr>
          <w:rFonts w:ascii="Times New Roman" w:hAnsi="Times New Roman"/>
          <w:sz w:val="24"/>
          <w:szCs w:val="24"/>
          <w:lang w:val="en-GB"/>
        </w:rPr>
        <w:t>Once the fasta sequences are extracted for each of the datasets/samples the parameters selected in RSAT were “search strands: only direct”, “don’t prevent overlapping matches” with one substitution allowed. The rest of them were left as default. RSAT returns a table from this analysis like the fragment seen in Table 2.</w:t>
      </w:r>
    </w:p>
    <w:tbl>
      <w:tblPr>
        <w:tblW w:w="8494" w:type="dxa"/>
        <w:tblCellMar>
          <w:left w:w="10" w:type="dxa"/>
          <w:right w:w="10" w:type="dxa"/>
        </w:tblCellMar>
        <w:tblLook w:val="04A0" w:firstRow="1" w:lastRow="0" w:firstColumn="1" w:lastColumn="0" w:noHBand="0" w:noVBand="1"/>
      </w:tblPr>
      <w:tblGrid>
        <w:gridCol w:w="1246"/>
        <w:gridCol w:w="1034"/>
        <w:gridCol w:w="1049"/>
        <w:gridCol w:w="1032"/>
        <w:gridCol w:w="1026"/>
        <w:gridCol w:w="704"/>
        <w:gridCol w:w="1372"/>
        <w:gridCol w:w="1031"/>
      </w:tblGrid>
      <w:tr w:rsidR="007902ED" w14:paraId="19F95E2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5D7F8" w14:textId="77777777" w:rsidR="007902ED" w:rsidRDefault="0068425C">
            <w:pPr>
              <w:spacing w:after="0" w:line="276" w:lineRule="auto"/>
              <w:jc w:val="both"/>
            </w:pPr>
            <w:r>
              <w:rPr>
                <w:rFonts w:ascii="Times New Roman" w:hAnsi="Times New Roman"/>
                <w:sz w:val="18"/>
                <w:szCs w:val="18"/>
              </w:rPr>
              <w:t>PatID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18CA" w14:textId="77777777" w:rsidR="007902ED" w:rsidRDefault="0068425C">
            <w:pPr>
              <w:spacing w:after="0" w:line="276" w:lineRule="auto"/>
              <w:jc w:val="both"/>
            </w:pPr>
            <w:r>
              <w:rPr>
                <w:rFonts w:ascii="Times New Roman" w:hAnsi="Times New Roman"/>
                <w:sz w:val="18"/>
                <w:szCs w:val="18"/>
              </w:rPr>
              <w:t>Strand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2D31B" w14:textId="77777777" w:rsidR="007902ED" w:rsidRDefault="0068425C">
            <w:pPr>
              <w:spacing w:after="0" w:line="276" w:lineRule="auto"/>
              <w:jc w:val="both"/>
            </w:pPr>
            <w:r>
              <w:rPr>
                <w:rFonts w:ascii="Times New Roman" w:hAnsi="Times New Roman"/>
                <w:sz w:val="18"/>
                <w:szCs w:val="18"/>
              </w:rPr>
              <w:t>Pattern</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95E7D" w14:textId="77777777" w:rsidR="007902ED" w:rsidRDefault="0068425C">
            <w:pPr>
              <w:spacing w:after="0" w:line="276" w:lineRule="auto"/>
              <w:jc w:val="both"/>
            </w:pPr>
            <w:r>
              <w:rPr>
                <w:rFonts w:ascii="Times New Roman" w:hAnsi="Times New Roman"/>
                <w:sz w:val="18"/>
                <w:szCs w:val="18"/>
              </w:rPr>
              <w:t>SeqID</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ADDA3" w14:textId="77777777" w:rsidR="007902ED" w:rsidRDefault="0068425C">
            <w:pPr>
              <w:spacing w:after="0" w:line="276" w:lineRule="auto"/>
              <w:jc w:val="both"/>
            </w:pPr>
            <w:r>
              <w:rPr>
                <w:rFonts w:ascii="Times New Roman" w:hAnsi="Times New Roman"/>
                <w:sz w:val="18"/>
                <w:szCs w:val="18"/>
              </w:rPr>
              <w:t>Start</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5BC8F" w14:textId="77777777" w:rsidR="007902ED" w:rsidRDefault="0068425C">
            <w:pPr>
              <w:spacing w:after="0" w:line="276" w:lineRule="auto"/>
              <w:jc w:val="both"/>
            </w:pPr>
            <w:r>
              <w:rPr>
                <w:rFonts w:ascii="Times New Roman" w:hAnsi="Times New Roman"/>
                <w:sz w:val="18"/>
                <w:szCs w:val="18"/>
              </w:rPr>
              <w:t>End</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AE03" w14:textId="77777777" w:rsidR="007902ED" w:rsidRDefault="0068425C">
            <w:pPr>
              <w:spacing w:after="0" w:line="276" w:lineRule="auto"/>
              <w:jc w:val="both"/>
            </w:pPr>
            <w:r>
              <w:rPr>
                <w:rFonts w:ascii="Times New Roman" w:hAnsi="Times New Roman"/>
                <w:sz w:val="18"/>
                <w:szCs w:val="18"/>
              </w:rPr>
              <w:t>matching_seq</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390DE" w14:textId="77777777" w:rsidR="007902ED" w:rsidRDefault="0068425C">
            <w:pPr>
              <w:spacing w:after="0" w:line="276" w:lineRule="auto"/>
              <w:jc w:val="both"/>
            </w:pPr>
            <w:r>
              <w:rPr>
                <w:rFonts w:ascii="Times New Roman" w:hAnsi="Times New Roman"/>
                <w:sz w:val="18"/>
                <w:szCs w:val="18"/>
              </w:rPr>
              <w:t>Score</w:t>
            </w:r>
          </w:p>
        </w:tc>
      </w:tr>
      <w:tr w:rsidR="007902ED" w14:paraId="5F76601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DDF47" w14:textId="77777777" w:rsidR="007902ED" w:rsidRDefault="0068425C">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B69DA" w14:textId="77777777" w:rsidR="007902ED" w:rsidRDefault="0068425C">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8BFD6" w14:textId="77777777" w:rsidR="007902ED" w:rsidRDefault="0068425C">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4674F" w14:textId="77777777" w:rsidR="007902ED" w:rsidRDefault="0068425C">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1120" w14:textId="77777777" w:rsidR="007902ED" w:rsidRDefault="0068425C">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9C0C9" w14:textId="77777777" w:rsidR="007902ED" w:rsidRDefault="0068425C">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58F6C" w14:textId="77777777" w:rsidR="007902ED" w:rsidRDefault="0068425C">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C091D" w14:textId="77777777" w:rsidR="007902ED" w:rsidRDefault="0068425C">
            <w:pPr>
              <w:spacing w:after="0" w:line="276" w:lineRule="auto"/>
              <w:jc w:val="both"/>
            </w:pPr>
            <w:r>
              <w:rPr>
                <w:rFonts w:ascii="Times New Roman" w:hAnsi="Times New Roman"/>
                <w:sz w:val="18"/>
                <w:szCs w:val="18"/>
              </w:rPr>
              <w:t>0.00</w:t>
            </w:r>
          </w:p>
        </w:tc>
      </w:tr>
      <w:tr w:rsidR="007902ED" w14:paraId="1AF236B3"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077C4" w14:textId="77777777" w:rsidR="007902ED" w:rsidRDefault="0068425C">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F8341" w14:textId="77777777" w:rsidR="007902ED" w:rsidRDefault="0068425C">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216B" w14:textId="77777777" w:rsidR="007902ED" w:rsidRDefault="0068425C">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DC051" w14:textId="77777777" w:rsidR="007902ED" w:rsidRDefault="0068425C">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B0FA" w14:textId="77777777" w:rsidR="007902ED" w:rsidRDefault="0068425C">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D4096" w14:textId="77777777" w:rsidR="007902ED" w:rsidRDefault="0068425C">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38533" w14:textId="77777777" w:rsidR="007902ED" w:rsidRDefault="0068425C">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9ACAC" w14:textId="77777777" w:rsidR="007902ED" w:rsidRDefault="0068425C">
            <w:pPr>
              <w:spacing w:after="0" w:line="276" w:lineRule="auto"/>
              <w:jc w:val="both"/>
            </w:pPr>
            <w:r>
              <w:rPr>
                <w:rFonts w:ascii="Times New Roman" w:hAnsi="Times New Roman"/>
                <w:sz w:val="18"/>
                <w:szCs w:val="18"/>
              </w:rPr>
              <w:t>1.00</w:t>
            </w:r>
          </w:p>
        </w:tc>
      </w:tr>
      <w:tr w:rsidR="007902ED" w14:paraId="7200F6B7"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94060" w14:textId="77777777" w:rsidR="007902ED" w:rsidRDefault="0068425C">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978A6E" w14:textId="77777777" w:rsidR="007902ED" w:rsidRDefault="0068425C">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6527D" w14:textId="77777777" w:rsidR="007902ED" w:rsidRDefault="0068425C">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7458D" w14:textId="77777777" w:rsidR="007902ED" w:rsidRDefault="0068425C">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3F849" w14:textId="77777777" w:rsidR="007902ED" w:rsidRDefault="0068425C">
            <w:pPr>
              <w:spacing w:after="0" w:line="276" w:lineRule="auto"/>
              <w:jc w:val="both"/>
            </w:pPr>
            <w:r>
              <w:rPr>
                <w:rFonts w:ascii="Times New Roman" w:hAnsi="Times New Roman"/>
                <w:sz w:val="18"/>
                <w:szCs w:val="18"/>
              </w:rPr>
              <w:t>-11</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8B5A0" w14:textId="77777777" w:rsidR="007902ED" w:rsidRDefault="0068425C">
            <w:pPr>
              <w:spacing w:after="0" w:line="276" w:lineRule="auto"/>
              <w:jc w:val="both"/>
            </w:pPr>
            <w:r>
              <w:rPr>
                <w:rFonts w:ascii="Times New Roman" w:hAnsi="Times New Roman"/>
                <w:sz w:val="18"/>
                <w:szCs w:val="18"/>
              </w:rPr>
              <w:t>-7</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CA24D" w14:textId="77777777" w:rsidR="007902ED" w:rsidRDefault="0068425C">
            <w:pPr>
              <w:spacing w:after="0" w:line="276" w:lineRule="auto"/>
              <w:jc w:val="both"/>
            </w:pPr>
            <w:r>
              <w:rPr>
                <w:rFonts w:ascii="Times New Roman" w:hAnsi="Times New Roman"/>
                <w:sz w:val="18"/>
                <w:szCs w:val="18"/>
              </w:rPr>
              <w:t>TCAGG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5962" w14:textId="77777777" w:rsidR="007902ED" w:rsidRDefault="0068425C">
            <w:pPr>
              <w:spacing w:after="0" w:line="276" w:lineRule="auto"/>
              <w:jc w:val="both"/>
            </w:pPr>
            <w:r>
              <w:rPr>
                <w:rFonts w:ascii="Times New Roman" w:hAnsi="Times New Roman"/>
                <w:sz w:val="18"/>
                <w:szCs w:val="18"/>
              </w:rPr>
              <w:t>0.80</w:t>
            </w:r>
          </w:p>
        </w:tc>
      </w:tr>
      <w:tr w:rsidR="007902ED" w14:paraId="618CED7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BCD3" w14:textId="77777777" w:rsidR="007902ED" w:rsidRDefault="0068425C">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9A552" w14:textId="77777777" w:rsidR="007902ED" w:rsidRDefault="0068425C">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D40" w14:textId="77777777" w:rsidR="007902ED" w:rsidRDefault="0068425C">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C749" w14:textId="77777777" w:rsidR="007902ED" w:rsidRDefault="0068425C">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82DB7" w14:textId="77777777" w:rsidR="007902ED" w:rsidRDefault="0068425C">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E720F" w14:textId="77777777" w:rsidR="007902ED" w:rsidRDefault="0068425C">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AAC93" w14:textId="77777777" w:rsidR="007902ED" w:rsidRDefault="0068425C">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B5873" w14:textId="77777777" w:rsidR="007902ED" w:rsidRDefault="0068425C">
            <w:pPr>
              <w:spacing w:after="0" w:line="276" w:lineRule="auto"/>
              <w:jc w:val="both"/>
            </w:pPr>
            <w:r>
              <w:rPr>
                <w:rFonts w:ascii="Times New Roman" w:hAnsi="Times New Roman"/>
                <w:sz w:val="18"/>
                <w:szCs w:val="18"/>
              </w:rPr>
              <w:t>0.00</w:t>
            </w:r>
          </w:p>
        </w:tc>
      </w:tr>
      <w:tr w:rsidR="007902ED" w14:paraId="730822DF"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7F0F8C" w14:textId="77777777" w:rsidR="007902ED" w:rsidRDefault="0068425C">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470D7" w14:textId="77777777" w:rsidR="007902ED" w:rsidRDefault="0068425C">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988B4" w14:textId="77777777" w:rsidR="007902ED" w:rsidRDefault="0068425C">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E1564" w14:textId="77777777" w:rsidR="007902ED" w:rsidRDefault="0068425C">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7796A" w14:textId="77777777" w:rsidR="007902ED" w:rsidRDefault="0068425C">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9BA6B" w14:textId="77777777" w:rsidR="007902ED" w:rsidRDefault="0068425C">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1455B" w14:textId="77777777" w:rsidR="007902ED" w:rsidRDefault="0068425C">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7E8D86" w14:textId="77777777" w:rsidR="007902ED" w:rsidRDefault="0068425C">
            <w:pPr>
              <w:spacing w:after="0" w:line="276" w:lineRule="auto"/>
              <w:jc w:val="both"/>
            </w:pPr>
            <w:r>
              <w:rPr>
                <w:rFonts w:ascii="Times New Roman" w:hAnsi="Times New Roman"/>
                <w:sz w:val="18"/>
                <w:szCs w:val="18"/>
              </w:rPr>
              <w:t>1.00</w:t>
            </w:r>
          </w:p>
        </w:tc>
      </w:tr>
      <w:tr w:rsidR="007902ED" w14:paraId="7B6CEA8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EB302" w14:textId="77777777" w:rsidR="007902ED" w:rsidRDefault="0068425C">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62015" w14:textId="77777777" w:rsidR="007902ED" w:rsidRDefault="0068425C">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97CA0" w14:textId="77777777" w:rsidR="007902ED" w:rsidRDefault="0068425C">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EC66" w14:textId="77777777" w:rsidR="007902ED" w:rsidRDefault="0068425C">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00302" w14:textId="77777777" w:rsidR="007902ED" w:rsidRDefault="0068425C">
            <w:pPr>
              <w:spacing w:after="0" w:line="276" w:lineRule="auto"/>
              <w:jc w:val="both"/>
            </w:pPr>
            <w:r>
              <w:rPr>
                <w:rFonts w:ascii="Times New Roman" w:hAnsi="Times New Roman"/>
                <w:sz w:val="18"/>
                <w:szCs w:val="18"/>
              </w:rPr>
              <w:t>-18</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04A87" w14:textId="77777777" w:rsidR="007902ED" w:rsidRDefault="0068425C">
            <w:pPr>
              <w:spacing w:after="0" w:line="276" w:lineRule="auto"/>
              <w:jc w:val="both"/>
            </w:pPr>
            <w:r>
              <w:rPr>
                <w:rFonts w:ascii="Times New Roman" w:hAnsi="Times New Roman"/>
                <w:sz w:val="18"/>
                <w:szCs w:val="18"/>
              </w:rPr>
              <w:t>-14</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7FEFA" w14:textId="77777777" w:rsidR="007902ED" w:rsidRDefault="0068425C">
            <w:pPr>
              <w:spacing w:after="0" w:line="276" w:lineRule="auto"/>
              <w:jc w:val="both"/>
            </w:pPr>
            <w:r>
              <w:rPr>
                <w:rFonts w:ascii="Times New Roman" w:hAnsi="Times New Roman"/>
                <w:sz w:val="18"/>
                <w:szCs w:val="18"/>
              </w:rPr>
              <w:t>CGTGG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D7FCF" w14:textId="77777777" w:rsidR="007902ED" w:rsidRDefault="0068425C">
            <w:pPr>
              <w:spacing w:after="0" w:line="276" w:lineRule="auto"/>
              <w:jc w:val="both"/>
            </w:pPr>
            <w:r>
              <w:rPr>
                <w:rFonts w:ascii="Times New Roman" w:hAnsi="Times New Roman"/>
                <w:sz w:val="18"/>
                <w:szCs w:val="18"/>
              </w:rPr>
              <w:t>0.80</w:t>
            </w:r>
          </w:p>
        </w:tc>
      </w:tr>
      <w:tr w:rsidR="007902ED" w14:paraId="07E37649"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D73EA" w14:textId="77777777" w:rsidR="007902ED" w:rsidRDefault="0068425C">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4A70F" w14:textId="77777777" w:rsidR="007902ED" w:rsidRDefault="0068425C">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9B621" w14:textId="77777777" w:rsidR="007902ED" w:rsidRDefault="0068425C">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CD4FF" w14:textId="77777777" w:rsidR="007902ED" w:rsidRDefault="0068425C">
            <w:pPr>
              <w:spacing w:after="0" w:line="276" w:lineRule="auto"/>
              <w:jc w:val="both"/>
            </w:pPr>
            <w:r>
              <w:rPr>
                <w:rFonts w:ascii="Times New Roman" w:hAnsi="Times New Roman"/>
                <w:sz w:val="18"/>
                <w:szCs w:val="18"/>
              </w:rPr>
              <w:t>seq_3</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1FA4" w14:textId="77777777" w:rsidR="007902ED" w:rsidRDefault="0068425C">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DEAAB9" w14:textId="77777777" w:rsidR="007902ED" w:rsidRDefault="0068425C">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85460" w14:textId="77777777" w:rsidR="007902ED" w:rsidRDefault="0068425C">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9A033" w14:textId="77777777" w:rsidR="007902ED" w:rsidRDefault="0068425C">
            <w:pPr>
              <w:keepNext/>
              <w:spacing w:after="0" w:line="276" w:lineRule="auto"/>
              <w:jc w:val="both"/>
            </w:pPr>
            <w:r>
              <w:rPr>
                <w:rFonts w:ascii="Times New Roman" w:hAnsi="Times New Roman"/>
                <w:sz w:val="18"/>
                <w:szCs w:val="18"/>
              </w:rPr>
              <w:t>0.00</w:t>
            </w:r>
          </w:p>
        </w:tc>
      </w:tr>
    </w:tbl>
    <w:p w14:paraId="3C3D7303" w14:textId="77777777" w:rsidR="007902ED" w:rsidRDefault="0068425C" w:rsidP="00EB610C">
      <w:pPr>
        <w:pStyle w:val="Descripcin"/>
        <w:spacing w:before="240"/>
        <w:rPr>
          <w:lang w:val="en-GB"/>
        </w:rPr>
      </w:pPr>
      <w:r>
        <w:rPr>
          <w:lang w:val="en-GB"/>
        </w:rPr>
        <w:t>Table 2. Example of head of the returned table from RSAT containing information of motifs matched with the corresponding relative position and score</w:t>
      </w:r>
    </w:p>
    <w:p w14:paraId="1C71FF2D" w14:textId="77777777" w:rsidR="007902ED" w:rsidRPr="00312EBE" w:rsidRDefault="0068425C">
      <w:pPr>
        <w:spacing w:line="276" w:lineRule="auto"/>
        <w:jc w:val="both"/>
        <w:rPr>
          <w:lang w:val="en-GB"/>
        </w:rPr>
      </w:pPr>
      <w:r>
        <w:rPr>
          <w:rFonts w:ascii="Times New Roman" w:hAnsi="Times New Roman"/>
          <w:sz w:val="24"/>
          <w:szCs w:val="24"/>
          <w:lang w:val="en-GB"/>
        </w:rPr>
        <w:t>Note that each of the sequencies to query can retrieve more than one pattern matching. RSAT is not taking into account the position in which each motif must appear on the sequence due to the initial methylation position and posterior extension. For this, thanks to R, I excluded the matches that don’t belong where they must. Keep in mind that with the bedtofasta.py command we obtain uniquely the sequence on the forward strand even if the methylation was on the reverse. Three of the searched motifs are palindromic, meaning the reverse complementary sequence is identical (CCWGG, GATC and ATGCAT) thus, the same sequence must be queried but at different positions for forward or reverse strand. Nevertheless, for the last pair (AACN6GTGC/</w:t>
      </w:r>
      <w:r>
        <w:rPr>
          <w:rFonts w:ascii="Times New Roman" w:eastAsia="Times New Roman" w:hAnsi="Times New Roman"/>
          <w:color w:val="000000"/>
          <w:sz w:val="24"/>
          <w:szCs w:val="24"/>
          <w:lang w:val="en-GB" w:eastAsia="en-GB"/>
        </w:rPr>
        <w:t xml:space="preserve"> GCACN6GTT</w:t>
      </w:r>
      <w:r>
        <w:rPr>
          <w:rFonts w:ascii="Times New Roman" w:hAnsi="Times New Roman"/>
          <w:sz w:val="24"/>
          <w:szCs w:val="24"/>
          <w:lang w:val="en-GB"/>
        </w:rPr>
        <w:t xml:space="preserve">) searching for </w:t>
      </w:r>
      <w:r>
        <w:rPr>
          <w:rFonts w:ascii="Times New Roman" w:eastAsia="Times New Roman" w:hAnsi="Times New Roman"/>
          <w:color w:val="000000"/>
          <w:sz w:val="24"/>
          <w:szCs w:val="24"/>
          <w:lang w:val="en-GB" w:eastAsia="en-GB"/>
        </w:rPr>
        <w:t>the complementary is essential to gather all the information when querying the reverse strand, this means, if I want to query whether the methylation is happening at 3’CGTGN6C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A5’ (5’</w:t>
      </w:r>
      <w:r>
        <w:rPr>
          <w:rFonts w:ascii="Times New Roman" w:hAnsi="Times New Roman"/>
          <w:sz w:val="24"/>
          <w:szCs w:val="24"/>
          <w:lang w:val="en-GB"/>
        </w:rPr>
        <w:t>A</w:t>
      </w:r>
      <w:r>
        <w:rPr>
          <w:rFonts w:ascii="Times New Roman" w:hAnsi="Times New Roman"/>
          <w:b/>
          <w:bCs/>
          <w:sz w:val="24"/>
          <w:szCs w:val="24"/>
          <w:lang w:val="en-GB"/>
        </w:rPr>
        <w:t>A</w:t>
      </w:r>
      <w:r>
        <w:rPr>
          <w:rFonts w:ascii="Times New Roman" w:hAnsi="Times New Roman"/>
          <w:sz w:val="24"/>
          <w:szCs w:val="24"/>
          <w:lang w:val="en-GB"/>
        </w:rPr>
        <w:t>CN6GTGC</w:t>
      </w:r>
      <w:r>
        <w:rPr>
          <w:rFonts w:ascii="Times New Roman" w:eastAsia="Times New Roman" w:hAnsi="Times New Roman"/>
          <w:color w:val="000000"/>
          <w:sz w:val="24"/>
          <w:szCs w:val="24"/>
          <w:lang w:val="en-GB" w:eastAsia="en-GB"/>
        </w:rPr>
        <w:t>3’) of the strand considered to be the reverse with respect to the genome annotation I must query for the GCACN6GTT motif on RSAT with the reverse positions marked in the table 3 (note asterisk *), and vice versa, if I want to query whether the methylation is happening at 3’TTGN6C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 xml:space="preserve">CG5’ (5’GCACN6GTT 3’) of the reverse strand I must query for the </w:t>
      </w:r>
      <w:r>
        <w:rPr>
          <w:rFonts w:ascii="Times New Roman" w:hAnsi="Times New Roman"/>
          <w:sz w:val="24"/>
          <w:szCs w:val="24"/>
          <w:lang w:val="en-GB"/>
        </w:rPr>
        <w:t>AACN6GTGC with the reverse positions</w:t>
      </w:r>
      <w:r>
        <w:rPr>
          <w:rFonts w:ascii="Times New Roman" w:eastAsia="Times New Roman" w:hAnsi="Times New Roman"/>
          <w:color w:val="000000"/>
          <w:sz w:val="24"/>
          <w:szCs w:val="24"/>
          <w:lang w:val="en-GB" w:eastAsia="en-GB"/>
        </w:rPr>
        <w:t xml:space="preserve">. </w:t>
      </w:r>
      <w:r>
        <w:rPr>
          <w:rFonts w:ascii="Times New Roman" w:hAnsi="Times New Roman"/>
          <w:sz w:val="24"/>
          <w:szCs w:val="24"/>
          <w:lang w:val="en-GB"/>
        </w:rPr>
        <w:t>On the other hand, if two motifs were found in the correct position on the same sequence the one having the higher score is the one accounted for.</w:t>
      </w:r>
    </w:p>
    <w:p w14:paraId="5C5726F4" w14:textId="77777777" w:rsidR="007902ED" w:rsidRDefault="0068425C">
      <w:pPr>
        <w:spacing w:line="276" w:lineRule="auto"/>
        <w:jc w:val="both"/>
        <w:rPr>
          <w:rFonts w:ascii="Times New Roman" w:hAnsi="Times New Roman"/>
          <w:sz w:val="24"/>
          <w:szCs w:val="24"/>
          <w:lang w:val="en-GB"/>
        </w:rPr>
      </w:pPr>
      <w:r>
        <w:rPr>
          <w:rFonts w:ascii="Times New Roman" w:hAnsi="Times New Roman"/>
          <w:sz w:val="24"/>
          <w:szCs w:val="24"/>
          <w:lang w:val="en-GB"/>
        </w:rPr>
        <w:t>The program returns the matching positions calculated relative to the sequence end by default, therefore the wanted positions for each motif are:</w:t>
      </w:r>
    </w:p>
    <w:p w14:paraId="1EDDD8C9" w14:textId="77777777" w:rsidR="00EB610C" w:rsidRDefault="00EB610C">
      <w:pPr>
        <w:spacing w:line="276" w:lineRule="auto"/>
        <w:jc w:val="both"/>
        <w:rPr>
          <w:rFonts w:ascii="Times New Roman" w:hAnsi="Times New Roman"/>
          <w:sz w:val="24"/>
          <w:szCs w:val="24"/>
          <w:lang w:val="en-GB"/>
        </w:rPr>
      </w:pPr>
    </w:p>
    <w:tbl>
      <w:tblPr>
        <w:tblW w:w="6516" w:type="dxa"/>
        <w:tblLayout w:type="fixed"/>
        <w:tblCellMar>
          <w:left w:w="10" w:type="dxa"/>
          <w:right w:w="10" w:type="dxa"/>
        </w:tblCellMar>
        <w:tblLook w:val="04A0" w:firstRow="1" w:lastRow="0" w:firstColumn="1" w:lastColumn="0" w:noHBand="0" w:noVBand="1"/>
      </w:tblPr>
      <w:tblGrid>
        <w:gridCol w:w="2405"/>
        <w:gridCol w:w="2410"/>
        <w:gridCol w:w="992"/>
        <w:gridCol w:w="709"/>
      </w:tblGrid>
      <w:tr w:rsidR="007902ED" w14:paraId="785A6FB3" w14:textId="77777777">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E5508" w14:textId="77777777" w:rsidR="007902ED" w:rsidRDefault="0068425C">
            <w:pPr>
              <w:tabs>
                <w:tab w:val="left" w:pos="1047"/>
              </w:tabs>
              <w:spacing w:after="0" w:line="276" w:lineRule="auto"/>
              <w:jc w:val="both"/>
            </w:pPr>
            <w:r>
              <w:rPr>
                <w:rFonts w:ascii="Times New Roman" w:hAnsi="Times New Roman"/>
                <w:sz w:val="20"/>
                <w:szCs w:val="20"/>
                <w:lang w:val="en-GB"/>
              </w:rPr>
              <w:lastRenderedPageBreak/>
              <w:t>5’</w:t>
            </w:r>
            <w:r>
              <w:rPr>
                <w:rFonts w:ascii="Wingdings" w:eastAsia="Wingdings" w:hAnsi="Wingdings" w:cs="Wingdings"/>
                <w:sz w:val="20"/>
                <w:szCs w:val="20"/>
                <w:lang w:val="en-GB"/>
              </w:rPr>
              <w:t></w:t>
            </w:r>
            <w:r>
              <w:rPr>
                <w:rFonts w:ascii="Times New Roman" w:hAnsi="Times New Roman"/>
                <w:sz w:val="20"/>
                <w:szCs w:val="20"/>
                <w:lang w:val="en-GB"/>
              </w:rPr>
              <w:t>3’ methylated motifs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0C716"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Methylated/queried strand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24CCA"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START</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8CB42"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END</w:t>
            </w:r>
          </w:p>
        </w:tc>
      </w:tr>
      <w:tr w:rsidR="007902ED" w14:paraId="294351D0"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C263B"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CCWGG</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D3772D"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00011"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F7CCB"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63BF6D9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58C7"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9753"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1F424"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CA45"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505B2E74"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205C"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GATC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22F7B"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45526"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A058"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36EBE1D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1F3DA"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4D8A0"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3138"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E7E293"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250E7C1F"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D70A"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ATGCAT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D5D9E"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D5F12"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52C39"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7F5B2B8D"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BC7D04"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4CE6E"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032D9"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B5CFD"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-8</w:t>
            </w:r>
          </w:p>
        </w:tc>
      </w:tr>
      <w:tr w:rsidR="007902ED" w14:paraId="2092276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2B1A9" w14:textId="77777777" w:rsidR="007902ED" w:rsidRDefault="0068425C">
            <w:pPr>
              <w:spacing w:after="0" w:line="276" w:lineRule="auto"/>
              <w:jc w:val="both"/>
              <w:rPr>
                <w:rFonts w:ascii="Times New Roman" w:hAnsi="Times New Roman"/>
                <w:sz w:val="20"/>
                <w:szCs w:val="20"/>
                <w:lang w:val="en-GB"/>
              </w:rPr>
            </w:pPr>
            <w:bookmarkStart w:id="161" w:name="_Hlk138089334"/>
            <w:r>
              <w:rPr>
                <w:rFonts w:ascii="Times New Roman" w:hAnsi="Times New Roman"/>
                <w:sz w:val="20"/>
                <w:szCs w:val="20"/>
                <w:lang w:val="en-GB"/>
              </w:rPr>
              <w:t>AACN6GTGC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6A0E5"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75EBD"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A4192"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w:t>
            </w:r>
          </w:p>
        </w:tc>
      </w:tr>
      <w:tr w:rsidR="007902ED" w14:paraId="5EDB73D6"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E5816"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60A47"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Reverse* (GCACN6GTT)</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507CD"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4944A6"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13E5F62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7C949"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GCACN6GTT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1C89D"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A19BC"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0DF3"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-2</w:t>
            </w:r>
          </w:p>
        </w:tc>
      </w:tr>
      <w:bookmarkEnd w:id="161"/>
      <w:tr w:rsidR="007902ED" w14:paraId="0A67037C"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0E598"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14F799"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Reverse* (AACN6GTGC)</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B7A54" w14:textId="77777777" w:rsidR="007902ED" w:rsidRDefault="0068425C">
            <w:pPr>
              <w:spacing w:after="0" w:line="276" w:lineRule="auto"/>
              <w:jc w:val="both"/>
              <w:rPr>
                <w:rFonts w:ascii="Times New Roman" w:hAnsi="Times New Roman"/>
                <w:sz w:val="20"/>
                <w:szCs w:val="20"/>
                <w:lang w:val="en-GB"/>
              </w:rPr>
            </w:pPr>
            <w:r>
              <w:rPr>
                <w:rFonts w:ascii="Times New Roman" w:hAnsi="Times New Roman"/>
                <w:sz w:val="20"/>
                <w:szCs w:val="20"/>
                <w:lang w:val="en-GB"/>
              </w:rPr>
              <w:t>-21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0C8E1" w14:textId="77777777" w:rsidR="007902ED" w:rsidRDefault="0068425C">
            <w:pPr>
              <w:keepNext/>
              <w:spacing w:after="0" w:line="276" w:lineRule="auto"/>
              <w:jc w:val="both"/>
              <w:rPr>
                <w:rFonts w:ascii="Times New Roman" w:hAnsi="Times New Roman"/>
                <w:sz w:val="20"/>
                <w:szCs w:val="20"/>
                <w:lang w:val="en-GB"/>
              </w:rPr>
            </w:pPr>
            <w:r>
              <w:rPr>
                <w:rFonts w:ascii="Times New Roman" w:hAnsi="Times New Roman"/>
                <w:sz w:val="20"/>
                <w:szCs w:val="20"/>
                <w:lang w:val="en-GB"/>
              </w:rPr>
              <w:t>-9</w:t>
            </w:r>
          </w:p>
        </w:tc>
      </w:tr>
      <w:tr w:rsidR="007902ED" w:rsidRPr="0068425C" w14:paraId="0D387804" w14:textId="77777777">
        <w:tc>
          <w:tcPr>
            <w:tcW w:w="6516" w:type="dxa"/>
            <w:gridSpan w:val="4"/>
            <w:tcBorders>
              <w:top w:val="single" w:sz="4" w:space="0" w:color="000000"/>
            </w:tcBorders>
            <w:shd w:val="clear" w:color="auto" w:fill="auto"/>
            <w:tcMar>
              <w:top w:w="0" w:type="dxa"/>
              <w:left w:w="108" w:type="dxa"/>
              <w:bottom w:w="0" w:type="dxa"/>
              <w:right w:w="108" w:type="dxa"/>
            </w:tcMar>
          </w:tcPr>
          <w:p w14:paraId="2CFD51D1" w14:textId="77777777" w:rsidR="007902ED" w:rsidRPr="00EB610C" w:rsidRDefault="0068425C" w:rsidP="00EB610C">
            <w:pPr>
              <w:pStyle w:val="Descripcin"/>
              <w:spacing w:before="240"/>
              <w:rPr>
                <w:rFonts w:cs="Calibri"/>
                <w:lang w:val="en-GB"/>
              </w:rPr>
            </w:pPr>
            <w:r w:rsidRPr="00EB610C">
              <w:rPr>
                <w:rFonts w:cs="Calibri"/>
                <w:lang w:val="en-GB"/>
              </w:rPr>
              <w:t>Table 3. Start and end positions of the motifs queried in the extended 22 nucleotides sequences. To query the reverse strand for AACN6GTGC or GCACN6GTT I need to search the reverse complementary marked with *.</w:t>
            </w:r>
          </w:p>
        </w:tc>
      </w:tr>
    </w:tbl>
    <w:p w14:paraId="4A60E56A" w14:textId="77777777" w:rsidR="007902ED" w:rsidRDefault="0068425C">
      <w:pPr>
        <w:spacing w:after="0" w:line="276" w:lineRule="auto"/>
        <w:jc w:val="both"/>
        <w:rPr>
          <w:rFonts w:ascii="Times New Roman" w:hAnsi="Times New Roman"/>
          <w:sz w:val="24"/>
          <w:szCs w:val="24"/>
          <w:lang w:val="en-GB"/>
        </w:rPr>
      </w:pPr>
      <w:r>
        <w:rPr>
          <w:rFonts w:ascii="Times New Roman" w:hAnsi="Times New Roman"/>
          <w:sz w:val="24"/>
          <w:szCs w:val="24"/>
          <w:lang w:val="en-GB"/>
        </w:rPr>
        <w:t>The result files retrieved from RSAT were processed to calculate a set of parameters:</w:t>
      </w:r>
    </w:p>
    <w:p w14:paraId="024DFF4C" w14:textId="77777777" w:rsidR="007902ED" w:rsidRDefault="0068425C">
      <w:pPr>
        <w:pStyle w:val="Prrafodelista"/>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Percentage of known motifs found (for partial and full)</w:t>
      </w:r>
    </w:p>
    <w:p w14:paraId="0547B212" w14:textId="77777777" w:rsidR="007902ED" w:rsidRDefault="0068425C">
      <w:pPr>
        <w:pStyle w:val="Prrafodelista"/>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partial over full methylation</w:t>
      </w:r>
    </w:p>
    <w:p w14:paraId="2A871D82" w14:textId="77777777" w:rsidR="007902ED" w:rsidRDefault="0068425C">
      <w:pPr>
        <w:pStyle w:val="Prrafodelista"/>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Mean score of these motifs (for partial and full)</w:t>
      </w:r>
    </w:p>
    <w:p w14:paraId="1C83BAD8" w14:textId="77777777" w:rsidR="007902ED" w:rsidRDefault="0068425C">
      <w:pPr>
        <w:pStyle w:val="Prrafodelista"/>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each motif’s occurrence in partial methylation with respect to full methylation</w:t>
      </w:r>
    </w:p>
    <w:p w14:paraId="04A3A4A9" w14:textId="77777777" w:rsidR="007902ED" w:rsidRDefault="0068425C">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To be practical the results of the pair AACN6GTGC/GCACN6GTT are presented together after the name of the former sequence. </w:t>
      </w:r>
    </w:p>
    <w:p w14:paraId="14F09B5C" w14:textId="77777777" w:rsidR="007902ED" w:rsidRPr="00312EBE" w:rsidRDefault="0068425C">
      <w:pPr>
        <w:spacing w:before="100" w:after="100" w:line="276" w:lineRule="auto"/>
        <w:jc w:val="both"/>
        <w:rPr>
          <w:lang w:val="en-GB"/>
        </w:rPr>
      </w:pPr>
      <w:r>
        <w:rPr>
          <w:rFonts w:ascii="Times New Roman" w:hAnsi="Times New Roman"/>
          <w:color w:val="000000"/>
          <w:sz w:val="24"/>
          <w:szCs w:val="24"/>
          <w:lang w:val="en-GB"/>
        </w:rPr>
        <w:t xml:space="preserve">To end with, the sequences for which no motif was found were pulled out from the </w:t>
      </w:r>
      <w:proofErr w:type="gramStart"/>
      <w:r>
        <w:rPr>
          <w:rFonts w:ascii="Times New Roman" w:hAnsi="Times New Roman"/>
          <w:color w:val="000000"/>
          <w:sz w:val="24"/>
          <w:szCs w:val="24"/>
          <w:lang w:val="en-GB"/>
        </w:rPr>
        <w:t>full.fa</w:t>
      </w:r>
      <w:proofErr w:type="gramEnd"/>
      <w:r>
        <w:rPr>
          <w:rFonts w:ascii="Times New Roman" w:hAnsi="Times New Roman"/>
          <w:color w:val="000000"/>
          <w:sz w:val="24"/>
          <w:szCs w:val="24"/>
          <w:lang w:val="en-GB"/>
        </w:rPr>
        <w:t xml:space="preserve"> file and given as input for STREME. The STREME algorithm, represents a significant advancement in ab initio motif discovery due to its improved accuracy and versatility. STREME offers the capability of identifying ungapped motifs, which are recurring patterns of fixed length. These motifs can be enriched in your dataset containing a large number of sequences or can be relatively enriched compared to control sequences. Furthermore, STREME is capable of detecting both short and long motifs, ranging from 3 to 30 positions. One notable feature of STREME is its ability to provide a reliable estimate of the statistical significance associated with each discovered motif</w:t>
      </w:r>
      <w:r>
        <w:rPr>
          <w:rStyle w:val="man"/>
          <w:rFonts w:ascii="Times New Roman" w:hAnsi="Times New Roman"/>
          <w:color w:val="000000"/>
          <w:sz w:val="24"/>
          <w:szCs w:val="24"/>
          <w:lang w:val="en-GB"/>
        </w:rPr>
        <w:t xml:space="preserve"> </w:t>
      </w:r>
      <w:r>
        <w:rPr>
          <w:rFonts w:ascii="Times New Roman" w:hAnsi="Times New Roman"/>
          <w:color w:val="000000"/>
          <w:sz w:val="24"/>
          <w:szCs w:val="24"/>
          <w:lang w:val="en-GB"/>
        </w:rPr>
        <w:t>(Bailey 2021).</w:t>
      </w:r>
    </w:p>
    <w:p w14:paraId="6D84DDD7" w14:textId="7BE513B5" w:rsidR="007902ED" w:rsidRDefault="00210740">
      <w:pPr>
        <w:spacing w:before="100" w:after="10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52800" behindDoc="0" locked="0" layoutInCell="1" allowOverlap="1" wp14:anchorId="217878F7" wp14:editId="0603629F">
                <wp:simplePos x="0" y="0"/>
                <wp:positionH relativeFrom="column">
                  <wp:posOffset>0</wp:posOffset>
                </wp:positionH>
                <wp:positionV relativeFrom="paragraph">
                  <wp:posOffset>286327</wp:posOffset>
                </wp:positionV>
                <wp:extent cx="5492750" cy="1287145"/>
                <wp:effectExtent l="0" t="0" r="0" b="0"/>
                <wp:wrapTopAndBottom/>
                <wp:docPr id="1833445113" name="Group 24"/>
                <wp:cNvGraphicFramePr/>
                <a:graphic xmlns:a="http://schemas.openxmlformats.org/drawingml/2006/main">
                  <a:graphicData uri="http://schemas.microsoft.com/office/word/2010/wordprocessingGroup">
                    <wpg:wgp>
                      <wpg:cNvGrpSpPr/>
                      <wpg:grpSpPr>
                        <a:xfrm>
                          <a:off x="0" y="0"/>
                          <a:ext cx="5492750" cy="1287145"/>
                          <a:chOff x="0" y="0"/>
                          <a:chExt cx="5493327" cy="1287291"/>
                        </a:xfrm>
                      </wpg:grpSpPr>
                      <wps:wsp>
                        <wps:cNvPr id="487868779" name="Text Box 1"/>
                        <wps:cNvSpPr txBox="1"/>
                        <wps:spPr>
                          <a:xfrm>
                            <a:off x="27707" y="955543"/>
                            <a:ext cx="5465620" cy="331748"/>
                          </a:xfrm>
                          <a:prstGeom prst="rect">
                            <a:avLst/>
                          </a:prstGeom>
                        </wps:spPr>
                        <wps:txbx>
                          <w:txbxContent>
                            <w:p w14:paraId="0FCC765E" w14:textId="01418B2B" w:rsidR="0068425C" w:rsidRDefault="0068425C" w:rsidP="00FA751D">
                              <w:pPr>
                                <w:pStyle w:val="Descripcin"/>
                                <w:spacing w:before="240"/>
                              </w:pPr>
                              <w:r>
                                <w:t>Figure 22. Workflow motif analysis</w:t>
                              </w:r>
                            </w:p>
                          </w:txbxContent>
                        </wps:txbx>
                        <wps:bodyPr vert="horz" wrap="square" lIns="0" tIns="0" rIns="0" bIns="0" anchor="t" anchorCtr="0" compatLnSpc="1">
                          <a:noAutofit/>
                        </wps:bodyPr>
                      </wps:wsp>
                      <pic:pic xmlns:pic="http://schemas.openxmlformats.org/drawingml/2006/picture">
                        <pic:nvPicPr>
                          <pic:cNvPr id="1727894465" name="Picture 2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wpg:wgp>
                  </a:graphicData>
                </a:graphic>
                <wp14:sizeRelH relativeFrom="margin">
                  <wp14:pctWidth>0</wp14:pctWidth>
                </wp14:sizeRelH>
              </wp:anchor>
            </w:drawing>
          </mc:Choice>
          <mc:Fallback>
            <w:pict>
              <v:group w14:anchorId="217878F7" id="Group 24" o:spid="_x0000_s1091" style="position:absolute;left:0;text-align:left;margin-left:0;margin-top:22.55pt;width:432.5pt;height:101.35pt;z-index:251852800;mso-width-relative:margin" coordsize="54933,1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">
                <v:shape id="_x0000_s1092" type="#_x0000_t202" style="position:absolute;left:277;top:9555;width:54656;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" filled="f" stroked="f">
                  <v:textbox inset="0,0,0,0">
                    <w:txbxContent>
                      <w:p w14:paraId="0FCC765E" w14:textId="01418B2B" w:rsidR="0068425C" w:rsidRDefault="0068425C" w:rsidP="00FA751D">
                        <w:pPr>
                          <w:pStyle w:val="Descripcin"/>
                          <w:spacing w:before="240"/>
                        </w:pPr>
                        <w:r>
                          <w:t>Figure 22. Workflow motif analysis</w:t>
                        </w:r>
                      </w:p>
                    </w:txbxContent>
                  </v:textbox>
                </v:shape>
                <v:shape id="Picture 23" o:spid="_x0000_s1093" type="#_x0000_t75" style="position:absolute;width:5400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">
                  <v:imagedata r:id="rId87" o:title=""/>
                </v:shape>
                <w10:wrap type="topAndBottom"/>
              </v:group>
            </w:pict>
          </mc:Fallback>
        </mc:AlternateContent>
      </w:r>
      <w:r>
        <w:rPr>
          <w:rFonts w:ascii="Times New Roman" w:hAnsi="Times New Roman"/>
          <w:sz w:val="24"/>
          <w:szCs w:val="24"/>
          <w:lang w:val="en-GB"/>
        </w:rPr>
        <w:t>The workflow summary can be seen in Figure 2</w:t>
      </w:r>
      <w:r w:rsidR="004F6166">
        <w:rPr>
          <w:rFonts w:ascii="Times New Roman" w:hAnsi="Times New Roman"/>
          <w:sz w:val="24"/>
          <w:szCs w:val="24"/>
          <w:lang w:val="en-GB"/>
        </w:rPr>
        <w:t>2</w:t>
      </w:r>
      <w:r>
        <w:rPr>
          <w:rFonts w:ascii="Times New Roman" w:hAnsi="Times New Roman"/>
          <w:sz w:val="24"/>
          <w:szCs w:val="24"/>
          <w:lang w:val="en-GB"/>
        </w:rPr>
        <w:t>.</w:t>
      </w:r>
    </w:p>
    <w:p w14:paraId="4E767BDF" w14:textId="5CE41D8D" w:rsidR="00E269F5" w:rsidRDefault="00E269F5">
      <w:pPr>
        <w:spacing w:before="100" w:after="100" w:line="276" w:lineRule="auto"/>
        <w:jc w:val="both"/>
        <w:rPr>
          <w:rFonts w:ascii="Times New Roman" w:hAnsi="Times New Roman"/>
          <w:sz w:val="24"/>
          <w:szCs w:val="24"/>
          <w:lang w:val="en-GB"/>
        </w:rPr>
      </w:pPr>
    </w:p>
    <w:p w14:paraId="344B2873" w14:textId="77777777" w:rsidR="00E269F5" w:rsidRDefault="00E269F5">
      <w:pPr>
        <w:spacing w:before="100" w:after="100" w:line="276" w:lineRule="auto"/>
        <w:jc w:val="both"/>
        <w:rPr>
          <w:rFonts w:ascii="Times New Roman" w:hAnsi="Times New Roman"/>
          <w:sz w:val="24"/>
          <w:szCs w:val="24"/>
          <w:lang w:val="en-GB"/>
        </w:rPr>
      </w:pPr>
    </w:p>
    <w:p w14:paraId="50F6B9D8" w14:textId="77777777" w:rsidR="00E269F5" w:rsidRPr="00312EBE" w:rsidRDefault="00E269F5">
      <w:pPr>
        <w:spacing w:before="100" w:after="100" w:line="276" w:lineRule="auto"/>
        <w:jc w:val="both"/>
        <w:rPr>
          <w:lang w:val="en-GB"/>
        </w:rPr>
      </w:pPr>
    </w:p>
    <w:p w14:paraId="0C204557" w14:textId="1B3BE3B9" w:rsidR="00DB7E49" w:rsidRPr="00E269F5" w:rsidRDefault="00DB7E49" w:rsidP="00DB7E49">
      <w:pPr>
        <w:pStyle w:val="Prrafodelista"/>
        <w:numPr>
          <w:ilvl w:val="0"/>
          <w:numId w:val="2"/>
        </w:numPr>
      </w:pPr>
      <w:r w:rsidRPr="00E269F5">
        <w:rPr>
          <w:rFonts w:ascii="Times New Roman" w:hAnsi="Times New Roman"/>
          <w:b/>
          <w:bCs/>
          <w:sz w:val="24"/>
          <w:szCs w:val="24"/>
          <w:lang w:val="en-GB"/>
        </w:rPr>
        <w:lastRenderedPageBreak/>
        <w:t>GATC motif genomic analysis</w:t>
      </w:r>
    </w:p>
    <w:p w14:paraId="128F4BBB" w14:textId="1AFD64F6" w:rsidR="00F4109F" w:rsidRDefault="008D241D" w:rsidP="00005BC2">
      <w:pPr>
        <w:spacing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50752" behindDoc="0" locked="0" layoutInCell="1" allowOverlap="1" wp14:anchorId="0D670B10" wp14:editId="32872782">
                <wp:simplePos x="0" y="0"/>
                <wp:positionH relativeFrom="column">
                  <wp:posOffset>3228629</wp:posOffset>
                </wp:positionH>
                <wp:positionV relativeFrom="paragraph">
                  <wp:posOffset>7909</wp:posOffset>
                </wp:positionV>
                <wp:extent cx="2170430" cy="2053821"/>
                <wp:effectExtent l="0" t="0" r="1270" b="3810"/>
                <wp:wrapSquare wrapText="bothSides"/>
                <wp:docPr id="1510892096" name="Group 22"/>
                <wp:cNvGraphicFramePr/>
                <a:graphic xmlns:a="http://schemas.openxmlformats.org/drawingml/2006/main">
                  <a:graphicData uri="http://schemas.microsoft.com/office/word/2010/wordprocessingGroup">
                    <wpg:wgp>
                      <wpg:cNvGrpSpPr/>
                      <wpg:grpSpPr>
                        <a:xfrm>
                          <a:off x="0" y="0"/>
                          <a:ext cx="2170430" cy="2053821"/>
                          <a:chOff x="0" y="0"/>
                          <a:chExt cx="2170430" cy="2053821"/>
                        </a:xfrm>
                      </wpg:grpSpPr>
                      <wps:wsp>
                        <wps:cNvPr id="1295053867" name="Text Box 1"/>
                        <wps:cNvSpPr txBox="1"/>
                        <wps:spPr>
                          <a:xfrm>
                            <a:off x="0" y="1648691"/>
                            <a:ext cx="2170430" cy="405130"/>
                          </a:xfrm>
                          <a:prstGeom prst="rect">
                            <a:avLst/>
                          </a:prstGeom>
                          <a:solidFill>
                            <a:prstClr val="white"/>
                          </a:solidFill>
                          <a:ln>
                            <a:noFill/>
                          </a:ln>
                        </wps:spPr>
                        <wps:txbx>
                          <w:txbxContent>
                            <w:p w14:paraId="4EB89143" w14:textId="600DA86E" w:rsidR="0068425C" w:rsidRPr="00E269F5" w:rsidRDefault="0068425C" w:rsidP="00E269F5">
                              <w:pPr>
                                <w:pStyle w:val="Descripcin"/>
                                <w:rPr>
                                  <w:rFonts w:ascii="Times New Roman" w:hAnsi="Times New Roman"/>
                                  <w:noProof/>
                                  <w:sz w:val="24"/>
                                  <w:szCs w:val="24"/>
                                  <w:lang w:val="en-GB"/>
                                </w:rPr>
                              </w:pPr>
                              <w:r w:rsidRPr="00E269F5">
                                <w:rPr>
                                  <w:lang w:val="en-GB"/>
                                </w:rPr>
                                <w:t xml:space="preserve">Figure </w:t>
                              </w:r>
                              <w:r w:rsidRPr="0068425C">
                                <w:rPr>
                                  <w:lang w:val="en-US"/>
                                </w:rPr>
                                <w:t>23</w:t>
                              </w:r>
                              <w:r w:rsidRPr="00E269F5">
                                <w:rPr>
                                  <w:lang w:val="en-GB"/>
                                </w:rPr>
                                <w:t>. GATC motif genomic analysis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96157355" name="Picture 2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1563" y="0"/>
                            <a:ext cx="2073910" cy="1551305"/>
                          </a:xfrm>
                          <a:prstGeom prst="rect">
                            <a:avLst/>
                          </a:prstGeom>
                        </pic:spPr>
                      </pic:pic>
                    </wpg:wgp>
                  </a:graphicData>
                </a:graphic>
              </wp:anchor>
            </w:drawing>
          </mc:Choice>
          <mc:Fallback>
            <w:pict>
              <v:group w14:anchorId="0D670B10" id="Group 22" o:spid="_x0000_s1094" style="position:absolute;left:0;text-align:left;margin-left:254.2pt;margin-top:.6pt;width:170.9pt;height:161.7pt;z-index:251850752" coordsize="21704,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">
                <v:shape id="_x0000_s1095" type="#_x0000_t202" style="position:absolute;top:16486;width:21704;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" stroked="f">
                  <v:textbox style="mso-fit-shape-to-text:t" inset="0,0,0,0">
                    <w:txbxContent>
                      <w:p w14:paraId="4EB89143" w14:textId="600DA86E" w:rsidR="0068425C" w:rsidRPr="00E269F5" w:rsidRDefault="0068425C" w:rsidP="00E269F5">
                        <w:pPr>
                          <w:pStyle w:val="Descripcin"/>
                          <w:rPr>
                            <w:rFonts w:ascii="Times New Roman" w:hAnsi="Times New Roman"/>
                            <w:noProof/>
                            <w:sz w:val="24"/>
                            <w:szCs w:val="24"/>
                            <w:lang w:val="en-GB"/>
                          </w:rPr>
                        </w:pPr>
                        <w:r w:rsidRPr="00E269F5">
                          <w:rPr>
                            <w:lang w:val="en-GB"/>
                          </w:rPr>
                          <w:t xml:space="preserve">Figure </w:t>
                        </w:r>
                        <w:r w:rsidRPr="0068425C">
                          <w:rPr>
                            <w:lang w:val="en-US"/>
                          </w:rPr>
                          <w:t>23</w:t>
                        </w:r>
                        <w:r w:rsidRPr="00E269F5">
                          <w:rPr>
                            <w:lang w:val="en-GB"/>
                          </w:rPr>
                          <w:t>. GATC motif genomic analysis workflow</w:t>
                        </w:r>
                      </w:p>
                    </w:txbxContent>
                  </v:textbox>
                </v:shape>
                <v:shape id="Picture 21" o:spid="_x0000_s1096" type="#_x0000_t75" style="position:absolute;left:415;width:2073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">
                  <v:imagedata r:id="rId89" o:title=""/>
                </v:shape>
                <w10:wrap type="square"/>
              </v:group>
            </w:pict>
          </mc:Fallback>
        </mc:AlternateContent>
      </w:r>
      <w:r>
        <w:rPr>
          <w:rFonts w:ascii="Times New Roman" w:hAnsi="Times New Roman"/>
          <w:sz w:val="24"/>
          <w:szCs w:val="24"/>
          <w:lang w:val="en-GB"/>
        </w:rPr>
        <w:t xml:space="preserve">As stated in the results section, GATC is the most recurrent methylated motif, therefore it is convenient to go deep into its analysis. </w:t>
      </w:r>
      <w:r w:rsidR="000348EB" w:rsidRPr="00AE39EC">
        <w:rPr>
          <w:rFonts w:ascii="Times New Roman" w:hAnsi="Times New Roman"/>
          <w:sz w:val="24"/>
          <w:szCs w:val="24"/>
          <w:lang w:val="en-GB"/>
        </w:rPr>
        <w:t xml:space="preserve">One of the aims is to see whether the distribution of GATC motif is uniform between coding regions and the rest of regions, denoted as intergenic. As well as checking whether the partial methylation follows the same distribution or not. For that, </w:t>
      </w:r>
      <w:r w:rsidR="00651DBF">
        <w:rPr>
          <w:rFonts w:ascii="Times New Roman" w:hAnsi="Times New Roman"/>
          <w:sz w:val="24"/>
          <w:szCs w:val="24"/>
          <w:lang w:val="en-GB"/>
        </w:rPr>
        <w:t>I used</w:t>
      </w:r>
      <w:r w:rsidR="000348EB" w:rsidRPr="00AE39EC">
        <w:rPr>
          <w:rFonts w:ascii="Times New Roman" w:hAnsi="Times New Roman"/>
          <w:sz w:val="24"/>
          <w:szCs w:val="24"/>
          <w:lang w:val="en-GB"/>
        </w:rPr>
        <w:t xml:space="preserve"> the genome</w:t>
      </w:r>
      <w:r w:rsidR="00651DBF">
        <w:rPr>
          <w:rFonts w:ascii="Times New Roman" w:hAnsi="Times New Roman"/>
          <w:sz w:val="24"/>
          <w:szCs w:val="24"/>
          <w:lang w:val="en-GB"/>
        </w:rPr>
        <w:t xml:space="preserve"> </w:t>
      </w:r>
      <w:r w:rsidR="000348EB" w:rsidRPr="00AE39EC">
        <w:rPr>
          <w:rFonts w:ascii="Times New Roman" w:hAnsi="Times New Roman"/>
          <w:sz w:val="24"/>
          <w:szCs w:val="24"/>
          <w:lang w:val="en-GB"/>
        </w:rPr>
        <w:t>annotation GCF_000005845.2_ASM584v2_genomic.gff and NC_000913.3 assembly with matrixStats and seqinr packeges in R</w:t>
      </w:r>
      <w:r w:rsidR="000A5943">
        <w:rPr>
          <w:rFonts w:ascii="Times New Roman" w:hAnsi="Times New Roman"/>
          <w:sz w:val="24"/>
          <w:szCs w:val="24"/>
          <w:lang w:val="en-GB"/>
        </w:rPr>
        <w:t xml:space="preserve"> (Figure 23)</w:t>
      </w:r>
      <w:r w:rsidR="000348EB" w:rsidRPr="00AE39EC">
        <w:rPr>
          <w:rFonts w:ascii="Times New Roman" w:hAnsi="Times New Roman"/>
          <w:sz w:val="24"/>
          <w:szCs w:val="24"/>
          <w:lang w:val="en-GB"/>
        </w:rPr>
        <w:t xml:space="preserve">. For each cds annotated, the </w:t>
      </w:r>
      <w:r w:rsidR="00DB7E49">
        <w:rPr>
          <w:rFonts w:ascii="Times New Roman" w:hAnsi="Times New Roman"/>
          <w:sz w:val="24"/>
          <w:szCs w:val="24"/>
          <w:lang w:val="en-GB"/>
        </w:rPr>
        <w:t xml:space="preserve">corresponding </w:t>
      </w:r>
      <w:r w:rsidR="000348EB" w:rsidRPr="00AE39EC">
        <w:rPr>
          <w:rFonts w:ascii="Times New Roman" w:hAnsi="Times New Roman"/>
          <w:sz w:val="24"/>
          <w:szCs w:val="24"/>
          <w:lang w:val="en-GB"/>
        </w:rPr>
        <w:t xml:space="preserve">sequence is extracted and all the 4-mers are counted and annotated.  This is done separately for forward and reverse strand. The intergenic regions are the areas between one cds and </w:t>
      </w:r>
      <w:r w:rsidR="00651DBF" w:rsidRPr="00AE39EC">
        <w:rPr>
          <w:rFonts w:ascii="Times New Roman" w:hAnsi="Times New Roman"/>
          <w:sz w:val="24"/>
          <w:szCs w:val="24"/>
          <w:lang w:val="en-GB"/>
        </w:rPr>
        <w:t>another one</w:t>
      </w:r>
      <w:r w:rsidR="000348EB" w:rsidRPr="00AE39EC">
        <w:rPr>
          <w:rFonts w:ascii="Times New Roman" w:hAnsi="Times New Roman"/>
          <w:sz w:val="24"/>
          <w:szCs w:val="24"/>
          <w:lang w:val="en-GB"/>
        </w:rPr>
        <w:t xml:space="preserve">, so once the positions are extracted, we can perform the same analysis than </w:t>
      </w:r>
      <w:r w:rsidR="00DB7E49">
        <w:rPr>
          <w:rFonts w:ascii="Times New Roman" w:hAnsi="Times New Roman"/>
          <w:sz w:val="24"/>
          <w:szCs w:val="24"/>
          <w:lang w:val="en-GB"/>
        </w:rPr>
        <w:t>in the case of</w:t>
      </w:r>
      <w:r w:rsidR="000348EB" w:rsidRPr="00AE39EC">
        <w:rPr>
          <w:rFonts w:ascii="Times New Roman" w:hAnsi="Times New Roman"/>
          <w:sz w:val="24"/>
          <w:szCs w:val="24"/>
          <w:lang w:val="en-GB"/>
        </w:rPr>
        <w:t xml:space="preserve"> cds. The number of GATC counts is summed for all sequences in forward and reverse strand in both cds and intergenic cases</w:t>
      </w:r>
      <w:r w:rsidR="00DB7E49">
        <w:rPr>
          <w:rFonts w:ascii="Times New Roman" w:hAnsi="Times New Roman"/>
          <w:sz w:val="24"/>
          <w:szCs w:val="24"/>
          <w:lang w:val="en-GB"/>
        </w:rPr>
        <w:t xml:space="preserve"> to get the total occurrence on each case</w:t>
      </w:r>
      <w:r w:rsidR="000348EB" w:rsidRPr="00AE39EC">
        <w:rPr>
          <w:rFonts w:ascii="Times New Roman" w:hAnsi="Times New Roman"/>
          <w:sz w:val="24"/>
          <w:szCs w:val="24"/>
          <w:lang w:val="en-GB"/>
        </w:rPr>
        <w:t xml:space="preserve">. Finally, </w:t>
      </w:r>
      <w:r w:rsidR="00DB7E49">
        <w:rPr>
          <w:rFonts w:ascii="Times New Roman" w:hAnsi="Times New Roman"/>
          <w:sz w:val="24"/>
          <w:szCs w:val="24"/>
          <w:lang w:val="en-GB"/>
        </w:rPr>
        <w:t xml:space="preserve">for </w:t>
      </w:r>
      <w:r w:rsidR="000348EB" w:rsidRPr="00AE39EC">
        <w:rPr>
          <w:rFonts w:ascii="Times New Roman" w:hAnsi="Times New Roman"/>
          <w:sz w:val="24"/>
          <w:szCs w:val="24"/>
          <w:lang w:val="en-GB"/>
        </w:rPr>
        <w:t xml:space="preserve">these two amounts the percentage of each representation </w:t>
      </w:r>
      <w:r w:rsidR="00651DBF">
        <w:rPr>
          <w:rFonts w:ascii="Times New Roman" w:hAnsi="Times New Roman"/>
          <w:sz w:val="24"/>
          <w:szCs w:val="24"/>
          <w:lang w:val="en-GB"/>
        </w:rPr>
        <w:t xml:space="preserve">compared to the whole genome </w:t>
      </w:r>
      <w:r w:rsidR="000348EB" w:rsidRPr="00AE39EC">
        <w:rPr>
          <w:rFonts w:ascii="Times New Roman" w:hAnsi="Times New Roman"/>
          <w:sz w:val="24"/>
          <w:szCs w:val="24"/>
          <w:lang w:val="en-GB"/>
        </w:rPr>
        <w:t xml:space="preserve">is calculated. </w:t>
      </w:r>
    </w:p>
    <w:p w14:paraId="6AEA4A16" w14:textId="3B67A770" w:rsidR="00005BC2" w:rsidRDefault="00DB7E49" w:rsidP="00005BC2">
      <w:pPr>
        <w:spacing w:line="276" w:lineRule="auto"/>
        <w:jc w:val="both"/>
        <w:rPr>
          <w:rFonts w:ascii="Times New Roman" w:hAnsi="Times New Roman"/>
          <w:sz w:val="24"/>
          <w:szCs w:val="24"/>
          <w:lang w:val="en-GB"/>
        </w:rPr>
      </w:pPr>
      <w:r>
        <w:rPr>
          <w:rFonts w:ascii="Times New Roman" w:hAnsi="Times New Roman"/>
          <w:sz w:val="24"/>
          <w:szCs w:val="24"/>
          <w:lang w:val="en-GB"/>
        </w:rPr>
        <w:t>Thanks to the observed values we can perform a binomial test to check if the partial methylation positions of the SMRT datasets follow the same distribution of GATC sites. Since the percentage of other motifs is insignificant as depicted in Table</w:t>
      </w:r>
      <w:r w:rsidR="00F4109F">
        <w:rPr>
          <w:rFonts w:ascii="Times New Roman" w:hAnsi="Times New Roman"/>
          <w:sz w:val="24"/>
          <w:szCs w:val="24"/>
          <w:lang w:val="en-GB"/>
        </w:rPr>
        <w:t xml:space="preserve"> 10, all of the hit positions are taken as GATC to simplify the analysis. Starting from the .bed files the classification of intergenic or cds for each position is done, and to finish the counts on each are compared to the genome standard with the binomial test -</w:t>
      </w:r>
      <w:r w:rsidR="00F4109F" w:rsidRPr="00F4109F">
        <w:rPr>
          <w:rFonts w:ascii="Times New Roman" w:hAnsi="Times New Roman"/>
          <w:sz w:val="24"/>
          <w:szCs w:val="24"/>
          <w:lang w:val="en-GB"/>
        </w:rPr>
        <w:t>binom.test(results</w:t>
      </w:r>
      <w:r w:rsidR="00F4109F">
        <w:rPr>
          <w:rFonts w:ascii="Times New Roman" w:hAnsi="Times New Roman"/>
          <w:sz w:val="24"/>
          <w:szCs w:val="24"/>
          <w:lang w:val="en-GB"/>
        </w:rPr>
        <w:t>[</w:t>
      </w:r>
      <w:r w:rsidR="00F4109F" w:rsidRPr="00F4109F">
        <w:rPr>
          <w:rFonts w:ascii="Times New Roman" w:hAnsi="Times New Roman"/>
          <w:sz w:val="24"/>
          <w:szCs w:val="24"/>
          <w:lang w:val="en-GB"/>
        </w:rPr>
        <w:t>intergenic</w:t>
      </w:r>
      <w:proofErr w:type="gramStart"/>
      <w:r w:rsidR="00F4109F" w:rsidRPr="00F4109F">
        <w:rPr>
          <w:rFonts w:ascii="Times New Roman" w:hAnsi="Times New Roman"/>
          <w:sz w:val="24"/>
          <w:szCs w:val="24"/>
          <w:lang w:val="en-GB"/>
        </w:rPr>
        <w:t>],</w:t>
      </w:r>
      <w:r w:rsidR="00F4109F">
        <w:rPr>
          <w:rFonts w:ascii="Times New Roman" w:hAnsi="Times New Roman"/>
          <w:sz w:val="24"/>
          <w:szCs w:val="24"/>
          <w:lang w:val="en-GB"/>
        </w:rPr>
        <w:t>total</w:t>
      </w:r>
      <w:proofErr w:type="gramEnd"/>
      <w:r w:rsidR="00F4109F">
        <w:rPr>
          <w:rFonts w:ascii="Times New Roman" w:hAnsi="Times New Roman"/>
          <w:sz w:val="24"/>
          <w:szCs w:val="24"/>
          <w:lang w:val="en-GB"/>
        </w:rPr>
        <w:t>_positions,</w:t>
      </w:r>
      <w:r w:rsidR="00F4109F" w:rsidRPr="00F4109F">
        <w:rPr>
          <w:rFonts w:ascii="Times New Roman" w:hAnsi="Times New Roman"/>
          <w:sz w:val="24"/>
          <w:szCs w:val="24"/>
          <w:lang w:val="en-GB"/>
        </w:rPr>
        <w:t>p=0.53)</w:t>
      </w:r>
      <w:r w:rsidR="00F4109F">
        <w:rPr>
          <w:rFonts w:ascii="Times New Roman" w:hAnsi="Times New Roman"/>
          <w:sz w:val="24"/>
          <w:szCs w:val="24"/>
          <w:lang w:val="en-GB"/>
        </w:rPr>
        <w:t xml:space="preserve">-. </w:t>
      </w:r>
    </w:p>
    <w:p w14:paraId="1618FA64" w14:textId="19E0070D" w:rsidR="00005BC2" w:rsidRPr="00A10B1C" w:rsidRDefault="00005BC2" w:rsidP="00005BC2">
      <w:pPr>
        <w:spacing w:line="276" w:lineRule="auto"/>
        <w:jc w:val="both"/>
        <w:rPr>
          <w:rFonts w:ascii="Times New Roman" w:hAnsi="Times New Roman"/>
          <w:sz w:val="24"/>
          <w:szCs w:val="24"/>
          <w:lang w:val="en-GB"/>
        </w:rPr>
      </w:pPr>
      <w:r w:rsidRPr="00A10B1C">
        <w:rPr>
          <w:rFonts w:ascii="Times New Roman" w:hAnsi="Times New Roman"/>
          <w:color w:val="000000" w:themeColor="text1"/>
          <w:sz w:val="24"/>
          <w:szCs w:val="24"/>
          <w:bdr w:val="none" w:sz="0" w:space="0" w:color="auto" w:frame="1"/>
          <w:lang w:val="en-GB"/>
        </w:rPr>
        <w:t xml:space="preserve">Another </w:t>
      </w:r>
      <w:r w:rsidR="00A10B1C">
        <w:rPr>
          <w:rFonts w:ascii="Times New Roman" w:hAnsi="Times New Roman"/>
          <w:color w:val="000000" w:themeColor="text1"/>
          <w:sz w:val="24"/>
          <w:szCs w:val="24"/>
          <w:bdr w:val="none" w:sz="0" w:space="0" w:color="auto" w:frame="1"/>
          <w:lang w:val="en-GB"/>
        </w:rPr>
        <w:t>task</w:t>
      </w:r>
      <w:r w:rsidRPr="00A10B1C">
        <w:rPr>
          <w:rFonts w:ascii="Times New Roman" w:hAnsi="Times New Roman"/>
          <w:color w:val="000000" w:themeColor="text1"/>
          <w:sz w:val="24"/>
          <w:szCs w:val="24"/>
          <w:bdr w:val="none" w:sz="0" w:space="0" w:color="auto" w:frame="1"/>
          <w:lang w:val="en-GB"/>
        </w:rPr>
        <w:t xml:space="preserve"> was to reveal the likelihood of finding </w:t>
      </w:r>
      <w:r w:rsidR="00A10B1C">
        <w:rPr>
          <w:rFonts w:ascii="Times New Roman" w:hAnsi="Times New Roman"/>
          <w:color w:val="000000" w:themeColor="text1"/>
          <w:sz w:val="24"/>
          <w:szCs w:val="24"/>
          <w:bdr w:val="none" w:sz="0" w:space="0" w:color="auto" w:frame="1"/>
          <w:lang w:val="en-GB"/>
        </w:rPr>
        <w:t xml:space="preserve">a </w:t>
      </w:r>
      <w:r w:rsidRPr="00A10B1C">
        <w:rPr>
          <w:rFonts w:ascii="Times New Roman" w:hAnsi="Times New Roman"/>
          <w:color w:val="000000" w:themeColor="text1"/>
          <w:sz w:val="24"/>
          <w:szCs w:val="24"/>
          <w:bdr w:val="none" w:sz="0" w:space="0" w:color="auto" w:frame="1"/>
          <w:lang w:val="en-GB"/>
        </w:rPr>
        <w:t xml:space="preserve">GATC motif on sequences randomly picked from two types of data: the whole genome and cds regions.  In order to do this, the sequences that were already annotated as cds were reduced to </w:t>
      </w:r>
      <w:r w:rsidR="00A10B1C">
        <w:rPr>
          <w:rFonts w:ascii="Times New Roman" w:hAnsi="Times New Roman"/>
          <w:color w:val="000000" w:themeColor="text1"/>
          <w:sz w:val="24"/>
          <w:szCs w:val="24"/>
          <w:bdr w:val="none" w:sz="0" w:space="0" w:color="auto" w:frame="1"/>
          <w:lang w:val="en-GB"/>
        </w:rPr>
        <w:t xml:space="preserve">stretches of </w:t>
      </w:r>
      <w:r w:rsidRPr="00A10B1C">
        <w:rPr>
          <w:rFonts w:ascii="Times New Roman" w:hAnsi="Times New Roman"/>
          <w:color w:val="000000" w:themeColor="text1"/>
          <w:sz w:val="24"/>
          <w:szCs w:val="24"/>
          <w:bdr w:val="none" w:sz="0" w:space="0" w:color="auto" w:frame="1"/>
          <w:lang w:val="en-GB"/>
        </w:rPr>
        <w:t xml:space="preserve">100 random </w:t>
      </w:r>
      <w:r w:rsidR="00A10B1C">
        <w:rPr>
          <w:rFonts w:ascii="Times New Roman" w:hAnsi="Times New Roman"/>
          <w:color w:val="000000" w:themeColor="text1"/>
          <w:sz w:val="24"/>
          <w:szCs w:val="24"/>
          <w:bdr w:val="none" w:sz="0" w:space="0" w:color="auto" w:frame="1"/>
          <w:lang w:val="en-GB"/>
        </w:rPr>
        <w:t xml:space="preserve">consecutive </w:t>
      </w:r>
      <w:r w:rsidRPr="00A10B1C">
        <w:rPr>
          <w:rFonts w:ascii="Times New Roman" w:hAnsi="Times New Roman"/>
          <w:color w:val="000000" w:themeColor="text1"/>
          <w:sz w:val="24"/>
          <w:szCs w:val="24"/>
          <w:bdr w:val="none" w:sz="0" w:space="0" w:color="auto" w:frame="1"/>
          <w:lang w:val="en-GB"/>
        </w:rPr>
        <w:t xml:space="preserve">nucleotides within them and so with the whole genome sequence. Next, sets of 2000 </w:t>
      </w:r>
      <w:r w:rsidR="00A10B1C">
        <w:rPr>
          <w:rFonts w:ascii="Times New Roman" w:hAnsi="Times New Roman"/>
          <w:color w:val="000000" w:themeColor="text1"/>
          <w:sz w:val="24"/>
          <w:szCs w:val="24"/>
          <w:bdr w:val="none" w:sz="0" w:space="0" w:color="auto" w:frame="1"/>
          <w:lang w:val="en-GB"/>
        </w:rPr>
        <w:t xml:space="preserve">of these </w:t>
      </w:r>
      <w:r w:rsidRPr="00A10B1C">
        <w:rPr>
          <w:rFonts w:ascii="Times New Roman" w:hAnsi="Times New Roman"/>
          <w:color w:val="000000" w:themeColor="text1"/>
          <w:sz w:val="24"/>
          <w:szCs w:val="24"/>
          <w:bdr w:val="none" w:sz="0" w:space="0" w:color="auto" w:frame="1"/>
          <w:lang w:val="en-GB"/>
        </w:rPr>
        <w:t xml:space="preserve">sequences were subsampled and measured </w:t>
      </w:r>
      <w:r w:rsidR="00A10B1C">
        <w:rPr>
          <w:rFonts w:ascii="Times New Roman" w:hAnsi="Times New Roman"/>
          <w:color w:val="000000" w:themeColor="text1"/>
          <w:sz w:val="24"/>
          <w:szCs w:val="24"/>
          <w:bdr w:val="none" w:sz="0" w:space="0" w:color="auto" w:frame="1"/>
          <w:lang w:val="en-GB"/>
        </w:rPr>
        <w:t>on</w:t>
      </w:r>
      <w:r w:rsidRPr="00A10B1C">
        <w:rPr>
          <w:rFonts w:ascii="Times New Roman" w:hAnsi="Times New Roman"/>
          <w:color w:val="000000" w:themeColor="text1"/>
          <w:sz w:val="24"/>
          <w:szCs w:val="24"/>
          <w:bdr w:val="none" w:sz="0" w:space="0" w:color="auto" w:frame="1"/>
          <w:lang w:val="en-GB"/>
        </w:rPr>
        <w:t xml:space="preserve"> 4-mer </w:t>
      </w:r>
      <w:r w:rsidR="00A10B1C">
        <w:rPr>
          <w:rFonts w:ascii="Times New Roman" w:hAnsi="Times New Roman"/>
          <w:color w:val="000000" w:themeColor="text1"/>
          <w:sz w:val="24"/>
          <w:szCs w:val="24"/>
          <w:bdr w:val="none" w:sz="0" w:space="0" w:color="auto" w:frame="1"/>
          <w:lang w:val="en-GB"/>
        </w:rPr>
        <w:t xml:space="preserve">relative </w:t>
      </w:r>
      <w:r w:rsidRPr="00A10B1C">
        <w:rPr>
          <w:rFonts w:ascii="Times New Roman" w:hAnsi="Times New Roman"/>
          <w:color w:val="000000" w:themeColor="text1"/>
          <w:sz w:val="24"/>
          <w:szCs w:val="24"/>
          <w:bdr w:val="none" w:sz="0" w:space="0" w:color="auto" w:frame="1"/>
          <w:lang w:val="en-GB"/>
        </w:rPr>
        <w:t>content</w:t>
      </w:r>
      <w:r w:rsidR="00A10B1C">
        <w:rPr>
          <w:rFonts w:ascii="Times New Roman" w:hAnsi="Times New Roman"/>
          <w:color w:val="000000" w:themeColor="text1"/>
          <w:sz w:val="24"/>
          <w:szCs w:val="24"/>
          <w:bdr w:val="none" w:sz="0" w:space="0" w:color="auto" w:frame="1"/>
          <w:lang w:val="en-GB"/>
        </w:rPr>
        <w:t xml:space="preserve"> that was binarized</w:t>
      </w:r>
      <w:r w:rsidR="00A10B1C" w:rsidRPr="00A10B1C">
        <w:rPr>
          <w:rFonts w:ascii="Times New Roman" w:hAnsi="Times New Roman"/>
          <w:color w:val="000000" w:themeColor="text1"/>
          <w:sz w:val="24"/>
          <w:szCs w:val="24"/>
          <w:bdr w:val="none" w:sz="0" w:space="0" w:color="auto" w:frame="1"/>
          <w:lang w:val="en-GB"/>
        </w:rPr>
        <w:t xml:space="preserve"> </w:t>
      </w:r>
      <w:r w:rsidR="00A10B1C">
        <w:rPr>
          <w:rFonts w:ascii="Times New Roman" w:hAnsi="Times New Roman"/>
          <w:color w:val="000000" w:themeColor="text1"/>
          <w:sz w:val="24"/>
          <w:szCs w:val="24"/>
          <w:bdr w:val="none" w:sz="0" w:space="0" w:color="auto" w:frame="1"/>
          <w:lang w:val="en-GB"/>
        </w:rPr>
        <w:t>(if the relative content in a sequence is greater than 0 the value is set to 1). T</w:t>
      </w:r>
      <w:r w:rsidRPr="00A10B1C">
        <w:rPr>
          <w:rFonts w:ascii="Times New Roman" w:hAnsi="Times New Roman"/>
          <w:color w:val="000000" w:themeColor="text1"/>
          <w:sz w:val="24"/>
          <w:szCs w:val="24"/>
          <w:bdr w:val="none" w:sz="0" w:space="0" w:color="auto" w:frame="1"/>
          <w:lang w:val="en-GB"/>
        </w:rPr>
        <w:t xml:space="preserve">his operation was carried out 100.00 times for each of the types of data. The average times that </w:t>
      </w:r>
      <w:r w:rsidR="00A10B1C" w:rsidRPr="00A10B1C">
        <w:rPr>
          <w:rFonts w:ascii="Times New Roman" w:hAnsi="Times New Roman"/>
          <w:color w:val="000000" w:themeColor="text1"/>
          <w:sz w:val="24"/>
          <w:szCs w:val="24"/>
          <w:bdr w:val="none" w:sz="0" w:space="0" w:color="auto" w:frame="1"/>
          <w:lang w:val="en-GB"/>
        </w:rPr>
        <w:t>a</w:t>
      </w:r>
      <w:r w:rsidR="00A10B1C">
        <w:rPr>
          <w:rFonts w:ascii="Times New Roman" w:hAnsi="Times New Roman"/>
          <w:color w:val="000000" w:themeColor="text1"/>
          <w:sz w:val="24"/>
          <w:szCs w:val="24"/>
          <w:bdr w:val="none" w:sz="0" w:space="0" w:color="auto" w:frame="1"/>
          <w:lang w:val="en-GB"/>
        </w:rPr>
        <w:t>t least one</w:t>
      </w:r>
      <w:r w:rsidR="00A10B1C" w:rsidRPr="00A10B1C">
        <w:rPr>
          <w:rFonts w:ascii="Times New Roman" w:hAnsi="Times New Roman"/>
          <w:color w:val="000000" w:themeColor="text1"/>
          <w:sz w:val="24"/>
          <w:szCs w:val="24"/>
          <w:bdr w:val="none" w:sz="0" w:space="0" w:color="auto" w:frame="1"/>
          <w:lang w:val="en-GB"/>
        </w:rPr>
        <w:t xml:space="preserve"> </w:t>
      </w:r>
      <w:r w:rsidRPr="00A10B1C">
        <w:rPr>
          <w:rFonts w:ascii="Times New Roman" w:hAnsi="Times New Roman"/>
          <w:color w:val="000000" w:themeColor="text1"/>
          <w:sz w:val="24"/>
          <w:szCs w:val="24"/>
          <w:bdr w:val="none" w:sz="0" w:space="0" w:color="auto" w:frame="1"/>
          <w:lang w:val="en-GB"/>
        </w:rPr>
        <w:t>GATC</w:t>
      </w:r>
      <w:r w:rsidR="00A10B1C" w:rsidRPr="00A10B1C">
        <w:rPr>
          <w:rFonts w:ascii="Times New Roman" w:hAnsi="Times New Roman"/>
          <w:color w:val="000000" w:themeColor="text1"/>
          <w:sz w:val="24"/>
          <w:szCs w:val="24"/>
          <w:bdr w:val="none" w:sz="0" w:space="0" w:color="auto" w:frame="1"/>
          <w:lang w:val="en-GB"/>
        </w:rPr>
        <w:t xml:space="preserve"> motif was found</w:t>
      </w:r>
      <w:r w:rsidRPr="00A10B1C">
        <w:rPr>
          <w:rFonts w:ascii="Times New Roman" w:hAnsi="Times New Roman"/>
          <w:color w:val="000000" w:themeColor="text1"/>
          <w:sz w:val="24"/>
          <w:szCs w:val="24"/>
          <w:bdr w:val="none" w:sz="0" w:space="0" w:color="auto" w:frame="1"/>
          <w:lang w:val="en-GB"/>
        </w:rPr>
        <w:t xml:space="preserve"> on each set is calculated </w:t>
      </w:r>
      <w:r w:rsidR="00A10B1C">
        <w:rPr>
          <w:rFonts w:ascii="Times New Roman" w:hAnsi="Times New Roman"/>
          <w:color w:val="000000" w:themeColor="text1"/>
          <w:sz w:val="24"/>
          <w:szCs w:val="24"/>
          <w:bdr w:val="none" w:sz="0" w:space="0" w:color="auto" w:frame="1"/>
          <w:lang w:val="en-GB"/>
        </w:rPr>
        <w:t xml:space="preserve">(sum of all occurrences divided by 2000) </w:t>
      </w:r>
      <w:r w:rsidRPr="00A10B1C">
        <w:rPr>
          <w:rFonts w:ascii="Times New Roman" w:hAnsi="Times New Roman"/>
          <w:color w:val="000000" w:themeColor="text1"/>
          <w:sz w:val="24"/>
          <w:szCs w:val="24"/>
          <w:bdr w:val="none" w:sz="0" w:space="0" w:color="auto" w:frame="1"/>
          <w:lang w:val="en-GB"/>
        </w:rPr>
        <w:t xml:space="preserve">to form a </w:t>
      </w:r>
      <w:r w:rsidR="00A10B1C">
        <w:rPr>
          <w:rFonts w:ascii="Times New Roman" w:hAnsi="Times New Roman"/>
          <w:color w:val="000000" w:themeColor="text1"/>
          <w:sz w:val="24"/>
          <w:szCs w:val="24"/>
          <w:bdr w:val="none" w:sz="0" w:space="0" w:color="auto" w:frame="1"/>
          <w:lang w:val="en-GB"/>
        </w:rPr>
        <w:t>null</w:t>
      </w:r>
      <w:r w:rsidRPr="00A10B1C">
        <w:rPr>
          <w:rFonts w:ascii="Times New Roman" w:hAnsi="Times New Roman"/>
          <w:color w:val="000000" w:themeColor="text1"/>
          <w:sz w:val="24"/>
          <w:szCs w:val="24"/>
          <w:bdr w:val="none" w:sz="0" w:space="0" w:color="auto" w:frame="1"/>
          <w:lang w:val="en-GB"/>
        </w:rPr>
        <w:t xml:space="preserve"> </w:t>
      </w:r>
      <w:r w:rsidR="00A10B1C">
        <w:rPr>
          <w:rFonts w:ascii="Times New Roman" w:hAnsi="Times New Roman"/>
          <w:color w:val="000000" w:themeColor="text1"/>
          <w:sz w:val="24"/>
          <w:szCs w:val="24"/>
          <w:bdr w:val="none" w:sz="0" w:space="0" w:color="auto" w:frame="1"/>
          <w:lang w:val="en-GB"/>
        </w:rPr>
        <w:t>distribution</w:t>
      </w:r>
      <w:r w:rsidR="00A10B1C" w:rsidRPr="00A10B1C">
        <w:rPr>
          <w:rFonts w:ascii="Times New Roman" w:hAnsi="Times New Roman"/>
          <w:color w:val="000000" w:themeColor="text1"/>
          <w:sz w:val="24"/>
          <w:szCs w:val="24"/>
          <w:bdr w:val="none" w:sz="0" w:space="0" w:color="auto" w:frame="1"/>
          <w:lang w:val="en-GB"/>
        </w:rPr>
        <w:t>.</w:t>
      </w:r>
      <w:r w:rsidR="00A10B1C">
        <w:rPr>
          <w:rFonts w:ascii="Times New Roman" w:hAnsi="Times New Roman"/>
          <w:color w:val="000000" w:themeColor="text1"/>
          <w:sz w:val="24"/>
          <w:szCs w:val="24"/>
          <w:bdr w:val="none" w:sz="0" w:space="0" w:color="auto" w:frame="1"/>
          <w:lang w:val="en-GB"/>
        </w:rPr>
        <w:t xml:space="preserve"> Finally, the two null distributions coming from the different type of data are compared with a t-test. The null hypothesis states that there is the same probability of finding a sequence with at least one GATC motif when choosing at random from any cds than picking from the whole genome.</w:t>
      </w:r>
    </w:p>
    <w:p w14:paraId="5B124C7C" w14:textId="370EEE70" w:rsidR="00651DBF" w:rsidRPr="007653B9" w:rsidRDefault="00651DBF" w:rsidP="00651DBF">
      <w:pPr>
        <w:spacing w:line="276" w:lineRule="auto"/>
        <w:jc w:val="both"/>
        <w:rPr>
          <w:rFonts w:ascii="Times New Roman" w:hAnsi="Times New Roman"/>
          <w:color w:val="4472C4" w:themeColor="accent1"/>
          <w:sz w:val="24"/>
          <w:szCs w:val="24"/>
          <w:lang w:val="en-GB"/>
        </w:rPr>
      </w:pPr>
      <w:r w:rsidRPr="007653B9">
        <w:rPr>
          <w:rFonts w:ascii="Times New Roman" w:hAnsi="Times New Roman"/>
          <w:color w:val="4472C4" w:themeColor="accent1"/>
          <w:sz w:val="24"/>
          <w:szCs w:val="24"/>
          <w:lang w:val="en-GB"/>
        </w:rPr>
        <w:t>On the other hand</w:t>
      </w:r>
      <w:r w:rsidR="007E020C" w:rsidRPr="007653B9">
        <w:rPr>
          <w:rFonts w:ascii="Times New Roman" w:hAnsi="Times New Roman"/>
          <w:color w:val="4472C4" w:themeColor="accent1"/>
          <w:sz w:val="24"/>
          <w:szCs w:val="24"/>
          <w:lang w:val="en-GB"/>
        </w:rPr>
        <w:t>,</w:t>
      </w:r>
      <w:r w:rsidRPr="007653B9">
        <w:rPr>
          <w:rFonts w:ascii="Times New Roman" w:hAnsi="Times New Roman"/>
          <w:color w:val="4472C4" w:themeColor="accent1"/>
          <w:sz w:val="24"/>
          <w:szCs w:val="24"/>
          <w:lang w:val="en-GB"/>
        </w:rPr>
        <w:t xml:space="preserve"> the positions on the full.bed files were classified as cds or intergenic depending on where they fell and strandedness.</w:t>
      </w:r>
    </w:p>
    <w:p w14:paraId="6225014A" w14:textId="77777777" w:rsidR="007902ED" w:rsidRDefault="007902ED">
      <w:pPr>
        <w:spacing w:line="276" w:lineRule="auto"/>
        <w:jc w:val="both"/>
        <w:rPr>
          <w:rFonts w:ascii="Times New Roman" w:hAnsi="Times New Roman"/>
          <w:sz w:val="24"/>
          <w:szCs w:val="24"/>
          <w:lang w:val="en-GB"/>
        </w:rPr>
      </w:pPr>
    </w:p>
    <w:p w14:paraId="40AF6121" w14:textId="77777777" w:rsidR="007902ED" w:rsidRDefault="0068425C">
      <w:pPr>
        <w:pStyle w:val="Prrafodelista"/>
        <w:numPr>
          <w:ilvl w:val="0"/>
          <w:numId w:val="2"/>
        </w:numPr>
        <w:rPr>
          <w:rFonts w:ascii="Times New Roman" w:hAnsi="Times New Roman"/>
          <w:b/>
          <w:bCs/>
          <w:sz w:val="24"/>
          <w:szCs w:val="24"/>
          <w:lang w:val="en-GB"/>
        </w:rPr>
      </w:pPr>
      <w:bookmarkStart w:id="162" w:name="_Toc138178727"/>
      <w:bookmarkStart w:id="163" w:name="_Toc138781792"/>
      <w:r>
        <w:rPr>
          <w:rFonts w:ascii="Times New Roman" w:hAnsi="Times New Roman"/>
          <w:b/>
          <w:bCs/>
          <w:sz w:val="24"/>
          <w:szCs w:val="24"/>
          <w:lang w:val="en-GB"/>
        </w:rPr>
        <w:t>Metabolic modelling</w:t>
      </w:r>
      <w:bookmarkEnd w:id="162"/>
      <w:bookmarkEnd w:id="163"/>
    </w:p>
    <w:p w14:paraId="232E0263" w14:textId="77777777" w:rsidR="007902ED" w:rsidRPr="00312EBE" w:rsidRDefault="0068425C">
      <w:pPr>
        <w:spacing w:before="100" w:after="100" w:line="276" w:lineRule="auto"/>
        <w:jc w:val="both"/>
        <w:rPr>
          <w:lang w:val="en-GB"/>
        </w:rPr>
      </w:pPr>
      <w:r>
        <w:rPr>
          <w:rFonts w:ascii="Times New Roman" w:eastAsia="Times New Roman" w:hAnsi="Times New Roman"/>
          <w:sz w:val="24"/>
          <w:szCs w:val="24"/>
          <w:lang w:val="en-GB" w:eastAsia="en-GB"/>
        </w:rPr>
        <w:t xml:space="preserve">The metabolic model iM1515 used in this study is based on the genome of </w:t>
      </w:r>
      <w:r>
        <w:rPr>
          <w:rFonts w:ascii="Times New Roman" w:eastAsia="Times New Roman" w:hAnsi="Times New Roman"/>
          <w:i/>
          <w:iCs/>
          <w:sz w:val="24"/>
          <w:szCs w:val="24"/>
          <w:lang w:val="en-GB" w:eastAsia="en-GB"/>
        </w:rPr>
        <w:t>Escherichia coli</w:t>
      </w:r>
      <w:r>
        <w:rPr>
          <w:rFonts w:ascii="Times New Roman" w:eastAsia="Times New Roman" w:hAnsi="Times New Roman"/>
          <w:sz w:val="24"/>
          <w:szCs w:val="24"/>
          <w:lang w:val="en-GB" w:eastAsia="en-GB"/>
        </w:rPr>
        <w:t xml:space="preserve"> str. K-12 substr. MG1655 </w:t>
      </w:r>
      <w:r>
        <w:rPr>
          <w:rFonts w:ascii="Times New Roman" w:hAnsi="Times New Roman"/>
          <w:sz w:val="24"/>
          <w:szCs w:val="24"/>
          <w:lang w:val="en-GB"/>
        </w:rPr>
        <w:t>(</w:t>
      </w:r>
      <w:hyperlink r:id="rId90" w:history="1">
        <w:r>
          <w:rPr>
            <w:rStyle w:val="Hipervnculo"/>
            <w:rFonts w:ascii="Times New Roman" w:hAnsi="Times New Roman"/>
            <w:sz w:val="24"/>
            <w:szCs w:val="24"/>
            <w:lang w:val="en-GB"/>
          </w:rPr>
          <w:t>http://bigg.ucsd.edu/models/iML1515</w:t>
        </w:r>
      </w:hyperlink>
      <w:r>
        <w:rPr>
          <w:rFonts w:ascii="Times New Roman" w:eastAsia="Times New Roman" w:hAnsi="Times New Roman"/>
          <w:sz w:val="24"/>
          <w:szCs w:val="24"/>
          <w:lang w:val="en-GB" w:eastAsia="en-GB"/>
        </w:rPr>
        <w:t xml:space="preserve">. This model incorporates 1,515 open reading frames and includes 2,719 metabolic reactions involving 1,192 distinct metabolites. iM1515 has undergone rigorous validation and customization to suit various growth conditions, making it the most extensive and up-to-date reconstruction of </w:t>
      </w:r>
      <w:r>
        <w:rPr>
          <w:rFonts w:ascii="Times New Roman" w:eastAsia="Times New Roman" w:hAnsi="Times New Roman"/>
          <w:i/>
          <w:iCs/>
          <w:sz w:val="24"/>
          <w:szCs w:val="24"/>
          <w:lang w:val="en-GB" w:eastAsia="en-GB"/>
        </w:rPr>
        <w:t xml:space="preserve">E. coli </w:t>
      </w:r>
      <w:r>
        <w:rPr>
          <w:rFonts w:ascii="Times New Roman" w:eastAsia="Times New Roman" w:hAnsi="Times New Roman"/>
          <w:sz w:val="24"/>
          <w:szCs w:val="24"/>
          <w:lang w:val="en-GB" w:eastAsia="en-GB"/>
        </w:rPr>
        <w:t>metabolism available.</w:t>
      </w:r>
      <w:r>
        <w:rPr>
          <w:rFonts w:ascii="Times New Roman" w:hAnsi="Times New Roman"/>
          <w:sz w:val="24"/>
          <w:szCs w:val="24"/>
          <w:lang w:val="en-GB"/>
        </w:rPr>
        <w:t xml:space="preserve"> The experimental validation of this model consisted on screening the KEIO collection, a genome-wide gene-knockout collection (3,892 gene knockouts), by growing each mutant under 16 conditions: minimal media containing 16 different carbon sources (Monk et al. 2017b).</w:t>
      </w:r>
    </w:p>
    <w:p w14:paraId="371E49CF" w14:textId="77777777" w:rsidR="007902ED" w:rsidRPr="00312EBE" w:rsidRDefault="0068425C">
      <w:pPr>
        <w:spacing w:before="100" w:after="10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665408" behindDoc="0" locked="0" layoutInCell="1" allowOverlap="1" wp14:anchorId="1C802D0F" wp14:editId="4AEFA51C">
                <wp:simplePos x="0" y="0"/>
                <wp:positionH relativeFrom="margin">
                  <wp:posOffset>2875280</wp:posOffset>
                </wp:positionH>
                <wp:positionV relativeFrom="paragraph">
                  <wp:posOffset>-635</wp:posOffset>
                </wp:positionV>
                <wp:extent cx="2548890" cy="2894965"/>
                <wp:effectExtent l="0" t="0" r="3810" b="0"/>
                <wp:wrapSquare wrapText="bothSides"/>
                <wp:docPr id="1909662262" name="Group 9"/>
                <wp:cNvGraphicFramePr/>
                <a:graphic xmlns:a="http://schemas.openxmlformats.org/drawingml/2006/main">
                  <a:graphicData uri="http://schemas.microsoft.com/office/word/2010/wordprocessingGroup">
                    <wpg:wgp>
                      <wpg:cNvGrpSpPr/>
                      <wpg:grpSpPr>
                        <a:xfrm>
                          <a:off x="0" y="0"/>
                          <a:ext cx="2548890" cy="2894965"/>
                          <a:chOff x="0" y="0"/>
                          <a:chExt cx="2548890" cy="2895599"/>
                        </a:xfrm>
                      </wpg:grpSpPr>
                      <pic:pic xmlns:pic="http://schemas.openxmlformats.org/drawingml/2006/picture">
                        <pic:nvPicPr>
                          <pic:cNvPr id="393732357" name="Picture 8" descr="Figure 2"/>
                          <pic:cNvPicPr>
                            <a:picLocks noChangeAspect="1"/>
                          </pic:cNvPicPr>
                        </pic:nvPicPr>
                        <pic:blipFill>
                          <a:blip r:embed="rId91"/>
                          <a:srcRect/>
                          <a:stretch>
                            <a:fillRect/>
                          </a:stretch>
                        </pic:blipFill>
                        <pic:spPr>
                          <a:xfrm>
                            <a:off x="13853" y="0"/>
                            <a:ext cx="2500627" cy="2401122"/>
                          </a:xfrm>
                          <a:prstGeom prst="rect">
                            <a:avLst/>
                          </a:prstGeom>
                          <a:noFill/>
                          <a:ln>
                            <a:noFill/>
                            <a:prstDash/>
                          </a:ln>
                        </pic:spPr>
                      </pic:pic>
                      <wps:wsp>
                        <wps:cNvPr id="2060184140" name="Text Box 1"/>
                        <wps:cNvSpPr txBox="1"/>
                        <wps:spPr>
                          <a:xfrm>
                            <a:off x="0" y="2423330"/>
                            <a:ext cx="2548890" cy="472269"/>
                          </a:xfrm>
                          <a:prstGeom prst="rect">
                            <a:avLst/>
                          </a:prstGeom>
                        </wps:spPr>
                        <wps:txbx>
                          <w:txbxContent>
                            <w:p w14:paraId="52CF719F" w14:textId="6E7C454D" w:rsidR="0068425C" w:rsidRDefault="0068425C" w:rsidP="00210740">
                              <w:pPr>
                                <w:pStyle w:val="Descripcin"/>
                                <w:spacing w:before="240"/>
                                <w:rPr>
                                  <w:lang w:val="en-GB"/>
                                </w:rPr>
                              </w:pPr>
                              <w:r>
                                <w:rPr>
                                  <w:lang w:val="en-GB"/>
                                </w:rPr>
                                <w:t>Figure 24. Core COBRApy classes (Ebrahim et al. 2013)</w:t>
                              </w:r>
                            </w:p>
                          </w:txbxContent>
                        </wps:txbx>
                        <wps:bodyPr vert="horz" wrap="square" lIns="0" tIns="0" rIns="0" bIns="0" anchor="t" anchorCtr="0" compatLnSpc="1">
                          <a:noAutofit/>
                        </wps:bodyPr>
                      </wps:wsp>
                    </wpg:wgp>
                  </a:graphicData>
                </a:graphic>
                <wp14:sizeRelV relativeFrom="margin">
                  <wp14:pctHeight>0</wp14:pctHeight>
                </wp14:sizeRelV>
              </wp:anchor>
            </w:drawing>
          </mc:Choice>
          <mc:Fallback>
            <w:pict>
              <v:group w14:anchorId="1C802D0F" id="_x0000_s1097" style="position:absolute;left:0;text-align:left;margin-left:226.4pt;margin-top:-.05pt;width:200.7pt;height:227.95pt;z-index:251665408;mso-position-horizontal-relative:margin;mso-height-relative:margin" coordsize="25488,28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">
                <v:shape id="Picture 8" o:spid="_x0000_s1098" type="#_x0000_t75" alt="Figure 2" style="position:absolute;left:138;width:25006;height:2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">
                  <v:imagedata r:id="rId92" o:title="Figure 2"/>
                </v:shape>
                <v:shape id="_x0000_s1099" type="#_x0000_t202" style="position:absolute;top:24233;width:25488;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" filled="f" stroked="f">
                  <v:textbox inset="0,0,0,0">
                    <w:txbxContent>
                      <w:p w14:paraId="52CF719F" w14:textId="6E7C454D" w:rsidR="0068425C" w:rsidRDefault="0068425C" w:rsidP="00210740">
                        <w:pPr>
                          <w:pStyle w:val="Descripcin"/>
                          <w:spacing w:before="240"/>
                          <w:rPr>
                            <w:lang w:val="en-GB"/>
                          </w:rPr>
                        </w:pPr>
                        <w:r>
                          <w:rPr>
                            <w:lang w:val="en-GB"/>
                          </w:rPr>
                          <w:t>Figure 24. Core COBRApy classes (Ebrahim et al. 2013)</w:t>
                        </w:r>
                      </w:p>
                    </w:txbxContent>
                  </v:textbox>
                </v:shape>
                <w10:wrap type="square" anchorx="margin"/>
              </v:group>
            </w:pict>
          </mc:Fallback>
        </mc:AlternateContent>
      </w:r>
      <w:r>
        <w:rPr>
          <w:rFonts w:ascii="Times New Roman" w:hAnsi="Times New Roman"/>
          <w:sz w:val="24"/>
          <w:szCs w:val="24"/>
          <w:lang w:val="en-GB"/>
        </w:rPr>
        <w:t xml:space="preserve">To assess the network properties of iML1515 I used COBRApy v.0.26.2. </w:t>
      </w:r>
      <w:r>
        <w:rPr>
          <w:rFonts w:ascii="Times New Roman" w:eastAsia="Times New Roman" w:hAnsi="Times New Roman"/>
          <w:sz w:val="24"/>
          <w:szCs w:val="24"/>
          <w:lang w:val="en-GB" w:eastAsia="en-GB"/>
        </w:rPr>
        <w:t xml:space="preserve">COBRApy is a comprehensive python package tailored for constraint-based modelling, accommodating the intricate biological complexities of advanced COBRA models. It provides convenient access to methods such as flux balance analysis, flux variability analysis, and gene deletion analyses. </w:t>
      </w:r>
      <w:r>
        <w:rPr>
          <w:rFonts w:ascii="Times New Roman" w:hAnsi="Times New Roman"/>
          <w:sz w:val="24"/>
          <w:szCs w:val="24"/>
          <w:lang w:val="en-GB"/>
        </w:rPr>
        <w:t>COBRApy's fundamental classes include Model, Metabolite, Reaction, and Gene. The Model class acts as a container for a collection of chemical Reactions, along with their associated Metabolites and Gene products. Within a Model, Metabolites are altered by one or more Reactions, which can be either spontaneous or catalyzed by one or more Genes. COBRApy follows an object-oriented design, allowing users to directly access attributes of each object and manipulate them as needed. This design approach enhances flexibility and ease of use for modelling (Ebrahim et al. 2013).</w:t>
      </w:r>
    </w:p>
    <w:p w14:paraId="20026CBB" w14:textId="77777777" w:rsidR="007902ED" w:rsidRDefault="0068425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Now that I have the model, the tool and the list of genes that are putatively regulated by partial methylation, I took different steps and approaches for modelling:</w:t>
      </w:r>
    </w:p>
    <w:p w14:paraId="1812164E"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Extracting reactions associated to differentially methylated genes</w:t>
      </w:r>
    </w:p>
    <w:p w14:paraId="08EE760C"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LB media model (glucose)</w:t>
      </w:r>
    </w:p>
    <w:p w14:paraId="3F335751"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M9 media model (glucose)</w:t>
      </w:r>
    </w:p>
    <w:p w14:paraId="2FA997AB"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Getting non-essential REACTIONS from my datasets</w:t>
      </w:r>
    </w:p>
    <w:p w14:paraId="182C3B6A"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balance analysis and active reactions</w:t>
      </w:r>
    </w:p>
    <w:p w14:paraId="73EFFF23"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variability analysis deviating o.5 and 0.8 from the optimum and active reactions</w:t>
      </w:r>
    </w:p>
    <w:p w14:paraId="591BD34E"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Active and non-essential reactions regulated by methylation</w:t>
      </w:r>
    </w:p>
    <w:p w14:paraId="1B863F44"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lastRenderedPageBreak/>
        <w:t>Reaction knockouts FBA</w:t>
      </w:r>
    </w:p>
    <w:p w14:paraId="0835C4B6"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Constraints FVA 0.5 and 0.8</w:t>
      </w:r>
    </w:p>
    <w:p w14:paraId="11C825A7"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Summary table</w:t>
      </w:r>
    </w:p>
    <w:p w14:paraId="46593F99"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reaction knock-out FBA</w:t>
      </w:r>
    </w:p>
    <w:p w14:paraId="68E9B8CE"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Non-essential GENES single KO from my datasets, FBA</w:t>
      </w:r>
    </w:p>
    <w:p w14:paraId="6963AA13"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GENE KO, associated reactions</w:t>
      </w:r>
    </w:p>
    <w:p w14:paraId="2F8082AE"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GENE constraints 0.5 and 0.8</w:t>
      </w:r>
    </w:p>
    <w:p w14:paraId="702216A3" w14:textId="77777777" w:rsidR="007902ED" w:rsidRDefault="0068425C">
      <w:pPr>
        <w:pStyle w:val="Prrafodelista"/>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deviations</w:t>
      </w:r>
    </w:p>
    <w:p w14:paraId="66CB6BB7" w14:textId="77777777" w:rsidR="007902ED" w:rsidRDefault="007902ED">
      <w:pPr>
        <w:rPr>
          <w:sz w:val="20"/>
          <w:szCs w:val="20"/>
          <w:lang w:val="en-GB"/>
        </w:rPr>
      </w:pPr>
    </w:p>
    <w:p w14:paraId="24F0391A" w14:textId="77777777" w:rsidR="007902ED" w:rsidRDefault="007902ED">
      <w:pPr>
        <w:rPr>
          <w:sz w:val="20"/>
          <w:szCs w:val="20"/>
          <w:lang w:val="en-GB"/>
        </w:rPr>
      </w:pPr>
    </w:p>
    <w:p w14:paraId="2ECB6A52" w14:textId="77777777" w:rsidR="007902ED" w:rsidRDefault="007902ED">
      <w:pPr>
        <w:rPr>
          <w:sz w:val="20"/>
          <w:szCs w:val="20"/>
          <w:lang w:val="en-GB"/>
        </w:rPr>
      </w:pPr>
    </w:p>
    <w:p w14:paraId="4CBA9764" w14:textId="77777777" w:rsidR="007902ED" w:rsidRDefault="007902ED">
      <w:pPr>
        <w:rPr>
          <w:sz w:val="20"/>
          <w:szCs w:val="20"/>
          <w:lang w:val="en-GB"/>
        </w:rPr>
      </w:pPr>
    </w:p>
    <w:p w14:paraId="2D4EBBBC" w14:textId="77777777" w:rsidR="007902ED" w:rsidRDefault="007902ED">
      <w:pPr>
        <w:rPr>
          <w:sz w:val="20"/>
          <w:szCs w:val="20"/>
          <w:lang w:val="en-GB"/>
        </w:rPr>
      </w:pPr>
    </w:p>
    <w:p w14:paraId="4084DE0F" w14:textId="77777777" w:rsidR="007902ED" w:rsidRPr="00312EBE" w:rsidRDefault="0068425C">
      <w:pPr>
        <w:rPr>
          <w:lang w:val="en-GB"/>
        </w:rPr>
      </w:pPr>
      <w:r>
        <w:rPr>
          <w:rFonts w:eastAsia="Times New Roman" w:cs="Calibri"/>
          <w:color w:val="4472C4"/>
          <w:sz w:val="20"/>
          <w:szCs w:val="20"/>
          <w:lang w:val="en-GB" w:eastAsia="en-GB"/>
        </w:rPr>
        <w:t xml:space="preserve">Baseline maps merged with </w:t>
      </w:r>
      <w:r>
        <w:rPr>
          <w:rFonts w:cs="Calibri"/>
          <w:color w:val="4472C4"/>
          <w:sz w:val="20"/>
          <w:szCs w:val="20"/>
          <w:lang w:val="en-GB"/>
        </w:rPr>
        <w:t xml:space="preserve">escher_map_merger </w:t>
      </w:r>
      <w:r>
        <w:rPr>
          <w:rFonts w:eastAsia="Times New Roman" w:cs="Calibri"/>
          <w:color w:val="4472C4"/>
          <w:sz w:val="20"/>
          <w:szCs w:val="20"/>
          <w:lang w:val="en-GB" w:eastAsia="en-GB"/>
        </w:rPr>
        <w:t>(</w:t>
      </w:r>
      <w:hyperlink r:id="rId93" w:history="1">
        <w:r>
          <w:rPr>
            <w:rStyle w:val="Hipervnculo"/>
            <w:rFonts w:eastAsia="Times New Roman" w:cs="Calibri"/>
            <w:color w:val="4472C4"/>
            <w:sz w:val="20"/>
            <w:szCs w:val="20"/>
            <w:lang w:val="en-GB" w:eastAsia="en-GB"/>
          </w:rPr>
          <w:t>https://github.com/reimopriidik/escher_map_tools</w:t>
        </w:r>
      </w:hyperlink>
      <w:r>
        <w:rPr>
          <w:rFonts w:eastAsia="Times New Roman" w:cs="Calibri"/>
          <w:color w:val="4472C4"/>
          <w:sz w:val="20"/>
          <w:szCs w:val="20"/>
          <w:lang w:val="en-GB" w:eastAsia="en-GB"/>
        </w:rPr>
        <w:t>): Central_metabolism, Fatty_acid_biosynthesis_(saturated) in Escher.</w:t>
      </w:r>
      <w:r>
        <w:rPr>
          <w:rFonts w:eastAsia="Times New Roman" w:cs="Calibri"/>
          <w:color w:val="4472C4"/>
          <w:sz w:val="20"/>
          <w:szCs w:val="20"/>
          <w:u w:val="single"/>
          <w:lang w:val="en-GB" w:eastAsia="en-GB"/>
        </w:rPr>
        <w:t xml:space="preserve"> </w:t>
      </w:r>
    </w:p>
    <w:p w14:paraId="4447B938" w14:textId="77777777" w:rsidR="007902ED" w:rsidRDefault="007902ED">
      <w:pPr>
        <w:rPr>
          <w:b/>
          <w:bCs/>
          <w:sz w:val="24"/>
          <w:szCs w:val="24"/>
          <w:lang w:val="en-GB"/>
        </w:rPr>
      </w:pPr>
    </w:p>
    <w:p w14:paraId="0E997609" w14:textId="77777777" w:rsidR="007902ED" w:rsidRDefault="007902ED">
      <w:pPr>
        <w:rPr>
          <w:lang w:val="en-GB"/>
        </w:rPr>
      </w:pPr>
    </w:p>
    <w:p w14:paraId="3051DED5" w14:textId="77777777" w:rsidR="007902ED" w:rsidRDefault="007902ED">
      <w:pPr>
        <w:rPr>
          <w:b/>
          <w:bCs/>
          <w:sz w:val="24"/>
          <w:szCs w:val="24"/>
          <w:lang w:val="en-GB"/>
        </w:rPr>
      </w:pPr>
    </w:p>
    <w:p w14:paraId="4FDE679F" w14:textId="77777777" w:rsidR="007902ED" w:rsidRPr="00312EBE" w:rsidRDefault="0068425C">
      <w:pPr>
        <w:rPr>
          <w:lang w:val="en-GB"/>
        </w:rPr>
      </w:pPr>
      <w:r>
        <w:rPr>
          <w:color w:val="4472C4"/>
          <w:sz w:val="20"/>
          <w:szCs w:val="20"/>
          <w:lang w:val="en-GB"/>
        </w:rPr>
        <w:t xml:space="preserve">DauA is an inner membrane protein that transports C4 dicarboxylates in an aerobic, acidic (pH 5) environment. DauA transports the monoanion and dianion form of succinate and fumarate, and the dicarboxylic amino acid aspartate. At pH 5, DauA is the main succinate transporter and </w:t>
      </w:r>
      <w:hyperlink r:id="rId94" w:history="1">
        <w:r>
          <w:rPr>
            <w:rStyle w:val="Hipervnculo"/>
            <w:color w:val="4472C4"/>
            <w:sz w:val="20"/>
            <w:szCs w:val="20"/>
            <w:lang w:val="en-GB"/>
          </w:rPr>
          <w:t>DctA</w:t>
        </w:r>
      </w:hyperlink>
      <w:r>
        <w:rPr>
          <w:color w:val="4472C4"/>
          <w:sz w:val="20"/>
          <w:szCs w:val="20"/>
          <w:lang w:val="en-GB"/>
        </w:rPr>
        <w:t>, which is active for dicarboxylate transport at pH 7, is not produced [</w:t>
      </w:r>
      <w:hyperlink r:id="rId95" w:history="1">
        <w:r>
          <w:rPr>
            <w:rStyle w:val="Hipervnculo"/>
            <w:color w:val="4472C4"/>
            <w:sz w:val="20"/>
            <w:szCs w:val="20"/>
            <w:lang w:val="en-GB"/>
          </w:rPr>
          <w:t>Karinou13</w:t>
        </w:r>
      </w:hyperlink>
      <w:r>
        <w:rPr>
          <w:color w:val="4472C4"/>
          <w:sz w:val="20"/>
          <w:szCs w:val="20"/>
          <w:lang w:val="en-GB"/>
        </w:rPr>
        <w:t>]. DauA consistently co-purifies with proteins involved in fatty acid metabolism - FabA, FabR, FadE and FadJ [</w:t>
      </w:r>
      <w:hyperlink r:id="rId96" w:history="1">
        <w:r>
          <w:rPr>
            <w:rStyle w:val="Hipervnculo"/>
            <w:color w:val="4472C4"/>
            <w:sz w:val="20"/>
            <w:szCs w:val="20"/>
            <w:lang w:val="en-GB"/>
          </w:rPr>
          <w:t>Babu10</w:t>
        </w:r>
      </w:hyperlink>
      <w:r>
        <w:rPr>
          <w:color w:val="4472C4"/>
          <w:sz w:val="20"/>
          <w:szCs w:val="20"/>
          <w:lang w:val="en-GB"/>
        </w:rPr>
        <w:t>.</w:t>
      </w:r>
      <w:r>
        <w:rPr>
          <w:i/>
          <w:iCs/>
          <w:color w:val="4472C4"/>
          <w:sz w:val="20"/>
          <w:szCs w:val="20"/>
          <w:lang w:val="en-GB"/>
        </w:rPr>
        <w:t xml:space="preserve"> </w:t>
      </w:r>
    </w:p>
    <w:p w14:paraId="223A1B3A" w14:textId="77777777" w:rsidR="007902ED" w:rsidRPr="00312EBE" w:rsidRDefault="0068425C">
      <w:pPr>
        <w:rPr>
          <w:lang w:val="en-GB"/>
        </w:rPr>
      </w:pPr>
      <w:r>
        <w:rPr>
          <w:i/>
          <w:iCs/>
          <w:color w:val="4472C4"/>
          <w:sz w:val="20"/>
          <w:szCs w:val="20"/>
          <w:lang w:val="en-GB"/>
        </w:rPr>
        <w:t>E. coli</w:t>
      </w:r>
      <w:r>
        <w:rPr>
          <w:color w:val="4472C4"/>
          <w:sz w:val="20"/>
          <w:szCs w:val="20"/>
          <w:lang w:val="en-GB"/>
        </w:rPr>
        <w:t xml:space="preserve"> </w:t>
      </w:r>
      <w:r>
        <w:rPr>
          <w:color w:val="4472C4"/>
          <w:sz w:val="20"/>
          <w:szCs w:val="20"/>
        </w:rPr>
        <w:t>Δ</w:t>
      </w:r>
      <w:r>
        <w:rPr>
          <w:i/>
          <w:iCs/>
          <w:color w:val="4472C4"/>
          <w:sz w:val="20"/>
          <w:szCs w:val="20"/>
          <w:lang w:val="en-GB"/>
        </w:rPr>
        <w:t>ccmA-H</w:t>
      </w:r>
      <w:r>
        <w:rPr>
          <w:color w:val="4472C4"/>
          <w:sz w:val="20"/>
          <w:szCs w:val="20"/>
          <w:lang w:val="en-GB"/>
        </w:rPr>
        <w:t xml:space="preserve"> mutant strain (EC06) is not able to produce mature </w:t>
      </w:r>
      <w:r>
        <w:rPr>
          <w:i/>
          <w:iCs/>
          <w:color w:val="4472C4"/>
          <w:sz w:val="20"/>
          <w:szCs w:val="20"/>
          <w:lang w:val="en-GB"/>
        </w:rPr>
        <w:t>c</w:t>
      </w:r>
      <w:r>
        <w:rPr>
          <w:color w:val="4472C4"/>
          <w:sz w:val="20"/>
          <w:szCs w:val="20"/>
          <w:lang w:val="en-GB"/>
        </w:rPr>
        <w:t>-type cytochromes under anaerobic, nonfermentative growth conditions [</w:t>
      </w:r>
      <w:hyperlink r:id="rId97" w:history="1">
        <w:r>
          <w:rPr>
            <w:rStyle w:val="Hipervnculo"/>
            <w:color w:val="4472C4"/>
            <w:sz w:val="20"/>
            <w:szCs w:val="20"/>
            <w:lang w:val="en-GB"/>
          </w:rPr>
          <w:t>ThonyMeyer95</w:t>
        </w:r>
      </w:hyperlink>
      <w:r>
        <w:rPr>
          <w:color w:val="4472C4"/>
          <w:sz w:val="20"/>
          <w:szCs w:val="20"/>
          <w:lang w:val="en-GB"/>
        </w:rPr>
        <w:t>]</w:t>
      </w:r>
    </w:p>
    <w:p w14:paraId="2A333918" w14:textId="77777777" w:rsidR="007902ED" w:rsidRPr="00312EBE" w:rsidRDefault="0068425C">
      <w:pPr>
        <w:rPr>
          <w:lang w:val="en-GB"/>
        </w:rPr>
      </w:pPr>
      <w:r>
        <w:rPr>
          <w:color w:val="4472C4"/>
          <w:sz w:val="20"/>
          <w:szCs w:val="20"/>
          <w:lang w:val="en-GB"/>
        </w:rPr>
        <w:t xml:space="preserve">When </w:t>
      </w:r>
      <w:r>
        <w:rPr>
          <w:rStyle w:val="nfasis"/>
          <w:color w:val="4472C4"/>
          <w:sz w:val="20"/>
          <w:szCs w:val="20"/>
          <w:lang w:val="en-GB"/>
        </w:rPr>
        <w:t>E. coli</w:t>
      </w:r>
      <w:r>
        <w:rPr>
          <w:color w:val="4472C4"/>
          <w:sz w:val="20"/>
          <w:szCs w:val="20"/>
          <w:lang w:val="en-GB"/>
        </w:rPr>
        <w:t xml:space="preserve"> is growing in glucose minimal medium, </w:t>
      </w:r>
      <w:r>
        <w:rPr>
          <w:rStyle w:val="nfasis"/>
          <w:color w:val="4472C4"/>
          <w:sz w:val="20"/>
          <w:szCs w:val="20"/>
          <w:lang w:val="en-GB"/>
        </w:rPr>
        <w:t>nanA</w:t>
      </w:r>
      <w:r>
        <w:rPr>
          <w:color w:val="4472C4"/>
          <w:sz w:val="20"/>
          <w:szCs w:val="20"/>
          <w:lang w:val="en-GB"/>
        </w:rPr>
        <w:t xml:space="preserve"> expression is barely detectable due to inactivation of CRP and repression by NanR (</w:t>
      </w:r>
      <w:hyperlink r:id="rId98" w:anchor="B4" w:history="1">
        <w:r>
          <w:rPr>
            <w:rStyle w:val="Hipervnculo"/>
            <w:color w:val="4472C4"/>
            <w:sz w:val="20"/>
            <w:szCs w:val="20"/>
            <w:lang w:val="en-GB"/>
          </w:rPr>
          <w:t>4</w:t>
        </w:r>
      </w:hyperlink>
      <w:r>
        <w:rPr>
          <w:color w:val="4472C4"/>
          <w:sz w:val="20"/>
          <w:szCs w:val="20"/>
          <w:lang w:val="en-GB"/>
        </w:rPr>
        <w:t xml:space="preserve">, </w:t>
      </w:r>
      <w:hyperlink r:id="rId99" w:anchor="B7" w:history="1">
        <w:r>
          <w:rPr>
            <w:rStyle w:val="Hipervnculo"/>
            <w:color w:val="4472C4"/>
            <w:sz w:val="20"/>
            <w:szCs w:val="20"/>
            <w:lang w:val="en-GB"/>
          </w:rPr>
          <w:t>7</w:t>
        </w:r>
      </w:hyperlink>
      <w:r>
        <w:rPr>
          <w:color w:val="4472C4"/>
          <w:sz w:val="20"/>
          <w:szCs w:val="20"/>
          <w:lang w:val="en-GB"/>
        </w:rPr>
        <w:t xml:space="preserve">). However, with CRP activated during growth on a non-catabolite-repressing substrate like glycerol, </w:t>
      </w:r>
      <w:r>
        <w:rPr>
          <w:rStyle w:val="nfasis"/>
          <w:color w:val="4472C4"/>
          <w:sz w:val="20"/>
          <w:szCs w:val="20"/>
          <w:lang w:val="en-GB"/>
        </w:rPr>
        <w:t>nanA</w:t>
      </w:r>
      <w:r>
        <w:rPr>
          <w:color w:val="4472C4"/>
          <w:sz w:val="20"/>
          <w:szCs w:val="20"/>
          <w:lang w:val="en-GB"/>
        </w:rPr>
        <w:t xml:space="preserve"> expression increases, presumably by RNA polymerase blocking repressor binding (</w:t>
      </w:r>
      <w:hyperlink r:id="rId100" w:anchor="B14" w:history="1">
        <w:r>
          <w:rPr>
            <w:rStyle w:val="Hipervnculo"/>
            <w:color w:val="4472C4"/>
            <w:sz w:val="20"/>
            <w:szCs w:val="20"/>
            <w:lang w:val="en-GB"/>
          </w:rPr>
          <w:t>1</w:t>
        </w:r>
        <w:bookmarkStart w:id="164" w:name="_Hlt132018266"/>
        <w:bookmarkStart w:id="165" w:name="_Hlt132018267"/>
        <w:r>
          <w:rPr>
            <w:rStyle w:val="Hipervnculo"/>
            <w:color w:val="4472C4"/>
            <w:sz w:val="20"/>
            <w:szCs w:val="20"/>
            <w:lang w:val="en-GB"/>
          </w:rPr>
          <w:t>4</w:t>
        </w:r>
        <w:bookmarkEnd w:id="164"/>
        <w:bookmarkEnd w:id="165"/>
      </w:hyperlink>
    </w:p>
    <w:p w14:paraId="0A2209F7" w14:textId="77777777" w:rsidR="007902ED" w:rsidRPr="00DC3E42" w:rsidRDefault="0068425C" w:rsidP="00DC3E42">
      <w:pPr>
        <w:pStyle w:val="Prrafodelista"/>
        <w:numPr>
          <w:ilvl w:val="0"/>
          <w:numId w:val="2"/>
        </w:numPr>
        <w:spacing w:line="276" w:lineRule="auto"/>
        <w:jc w:val="both"/>
        <w:rPr>
          <w:rFonts w:ascii="Times New Roman" w:hAnsi="Times New Roman"/>
          <w:color w:val="000000" w:themeColor="text1"/>
          <w:sz w:val="24"/>
          <w:szCs w:val="24"/>
          <w:lang w:val="en-GB"/>
        </w:rPr>
      </w:pPr>
      <w:r w:rsidRPr="00DC3E42">
        <w:rPr>
          <w:rFonts w:ascii="Times New Roman" w:hAnsi="Times New Roman"/>
          <w:color w:val="000000" w:themeColor="text1"/>
          <w:sz w:val="24"/>
          <w:szCs w:val="24"/>
          <w:lang w:val="en-GB"/>
        </w:rPr>
        <w:t>COMETS</w:t>
      </w:r>
    </w:p>
    <w:p w14:paraId="58DA8B00" w14:textId="1EE065E0" w:rsidR="00B75922" w:rsidRPr="00C065F5" w:rsidRDefault="003947B0" w:rsidP="00C065F5">
      <w:pPr>
        <w:spacing w:line="276" w:lineRule="auto"/>
        <w:jc w:val="both"/>
        <w:rPr>
          <w:rFonts w:ascii="Times New Roman" w:eastAsia="Times New Roman" w:hAnsi="Times New Roman"/>
          <w:color w:val="000000" w:themeColor="text1"/>
          <w:sz w:val="24"/>
          <w:szCs w:val="24"/>
          <w:lang w:val="en-GB" w:eastAsia="en-GB"/>
        </w:rPr>
      </w:pPr>
      <w:r w:rsidRPr="00C065F5">
        <w:rPr>
          <w:rFonts w:ascii="Times New Roman" w:hAnsi="Times New Roman"/>
          <w:color w:val="000000" w:themeColor="text1"/>
          <w:sz w:val="24"/>
          <w:szCs w:val="24"/>
          <w:lang w:val="en-GB"/>
        </w:rPr>
        <w:t xml:space="preserve">COMETS is a free open-access software package that was developed as tool for predictive modelling used in research on natural and synthetic microbial complex communities. </w:t>
      </w:r>
      <w:r w:rsidR="00C63F42" w:rsidRPr="00C065F5">
        <w:rPr>
          <w:rFonts w:ascii="Times New Roman" w:hAnsi="Times New Roman"/>
          <w:color w:val="000000" w:themeColor="text1"/>
          <w:sz w:val="24"/>
          <w:szCs w:val="24"/>
          <w:lang w:val="en-GB"/>
        </w:rPr>
        <w:t>C</w:t>
      </w:r>
      <w:r w:rsidR="00C63F42" w:rsidRPr="00D8487E">
        <w:rPr>
          <w:rFonts w:ascii="Times New Roman" w:eastAsia="Times New Roman" w:hAnsi="Times New Roman"/>
          <w:color w:val="000000" w:themeColor="text1"/>
          <w:sz w:val="24"/>
          <w:szCs w:val="24"/>
          <w:lang w:val="en-GB" w:eastAsia="en-GB"/>
        </w:rPr>
        <w:t>OMETS offers multiple modes of utilization</w:t>
      </w:r>
      <w:r w:rsidR="00C63F42" w:rsidRPr="00C065F5">
        <w:rPr>
          <w:rFonts w:ascii="Times New Roman" w:eastAsia="Times New Roman" w:hAnsi="Times New Roman"/>
          <w:color w:val="000000" w:themeColor="text1"/>
          <w:sz w:val="24"/>
          <w:szCs w:val="24"/>
          <w:lang w:val="en-GB" w:eastAsia="en-GB"/>
        </w:rPr>
        <w:t xml:space="preserve"> from the most elementary to the most complex:</w:t>
      </w:r>
      <w:r w:rsidR="00C63F42" w:rsidRPr="00D8487E">
        <w:rPr>
          <w:rFonts w:ascii="Times New Roman" w:eastAsia="Times New Roman" w:hAnsi="Times New Roman"/>
          <w:color w:val="000000" w:themeColor="text1"/>
          <w:sz w:val="24"/>
          <w:szCs w:val="24"/>
          <w:lang w:val="en-GB" w:eastAsia="en-GB"/>
        </w:rPr>
        <w:t xml:space="preserve"> graphical user interface (GUI), MATLAB toolbox, Python toolbox (COBRApy), and command line. The GUI allows users to load prewritten input files, while the MATLAB and Python toolboxes enable the preparation and execution of models and layouts using standard formats like SBML. They provide an intuitive environment for creating advanced settings and running simulations with the ability to customize analysis and visualization.</w:t>
      </w:r>
      <w:r w:rsidR="00C63F42" w:rsidRPr="00C065F5">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t>For advanced users, command line usage is available, suitable for large-</w:t>
      </w:r>
      <w:r w:rsidR="00C63F42" w:rsidRPr="00D8487E">
        <w:rPr>
          <w:rFonts w:ascii="Times New Roman" w:eastAsia="Times New Roman" w:hAnsi="Times New Roman"/>
          <w:color w:val="000000" w:themeColor="text1"/>
          <w:sz w:val="24"/>
          <w:szCs w:val="24"/>
          <w:lang w:val="en-GB" w:eastAsia="en-GB"/>
        </w:rPr>
        <w:lastRenderedPageBreak/>
        <w:t>scale simulations on computational clusters</w:t>
      </w:r>
      <w:r w:rsidR="00C63F42" w:rsidRPr="00C065F5">
        <w:rPr>
          <w:rFonts w:ascii="Times New Roman" w:eastAsia="Times New Roman" w:hAnsi="Times New Roman"/>
          <w:color w:val="000000" w:themeColor="text1"/>
          <w:sz w:val="24"/>
          <w:szCs w:val="24"/>
          <w:lang w:val="en-GB" w:eastAsia="en-GB"/>
        </w:rPr>
        <w:t>.</w:t>
      </w:r>
      <w:r w:rsidR="00C63F42" w:rsidRPr="00D8487E">
        <w:rPr>
          <w:rFonts w:ascii="Times New Roman" w:eastAsia="Times New Roman" w:hAnsi="Times New Roman"/>
          <w:color w:val="000000" w:themeColor="text1"/>
          <w:sz w:val="24"/>
          <w:szCs w:val="24"/>
          <w:lang w:val="en-GB" w:eastAsia="en-GB"/>
        </w:rPr>
        <w:t xml:space="preserve"> This mode allows the development of custom features</w:t>
      </w:r>
      <w:r w:rsidR="00C63F42" w:rsidRPr="00C065F5">
        <w:rPr>
          <w:rFonts w:ascii="Times New Roman" w:eastAsia="Times New Roman" w:hAnsi="Times New Roman"/>
          <w:color w:val="000000" w:themeColor="text1"/>
          <w:sz w:val="24"/>
          <w:szCs w:val="24"/>
          <w:lang w:val="en-GB" w:eastAsia="en-GB"/>
        </w:rPr>
        <w:t xml:space="preserve"> </w:t>
      </w:r>
      <w:r w:rsidR="00C63F42" w:rsidRPr="00C065F5">
        <w:rPr>
          <w:rFonts w:ascii="Times New Roman" w:hAnsi="Times New Roman"/>
          <w:color w:val="000000" w:themeColor="text1"/>
          <w:sz w:val="24"/>
          <w:szCs w:val="24"/>
          <w:lang w:val="en-GB"/>
        </w:rPr>
        <w:t>(Dukovski et al. 2021)</w:t>
      </w:r>
    </w:p>
    <w:p w14:paraId="7C11BA11" w14:textId="1420B6B7" w:rsidR="000B1F55" w:rsidRPr="00C065F5" w:rsidRDefault="007A366B" w:rsidP="00C065F5">
      <w:p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Pr>
          <w:rFonts w:cs="Calibri"/>
          <w:noProof/>
          <w:sz w:val="20"/>
          <w:szCs w:val="20"/>
        </w:rPr>
        <mc:AlternateContent>
          <mc:Choice Requires="wpg">
            <w:drawing>
              <wp:anchor distT="0" distB="0" distL="114300" distR="114300" simplePos="0" relativeHeight="251574272" behindDoc="0" locked="0" layoutInCell="1" allowOverlap="1" wp14:anchorId="3E971B8D" wp14:editId="3A272FB1">
                <wp:simplePos x="0" y="0"/>
                <wp:positionH relativeFrom="margin">
                  <wp:align>left</wp:align>
                </wp:positionH>
                <wp:positionV relativeFrom="paragraph">
                  <wp:posOffset>1439545</wp:posOffset>
                </wp:positionV>
                <wp:extent cx="3924300" cy="4351655"/>
                <wp:effectExtent l="0" t="0" r="0" b="0"/>
                <wp:wrapSquare wrapText="bothSides"/>
                <wp:docPr id="141787263" name="Group 7"/>
                <wp:cNvGraphicFramePr/>
                <a:graphic xmlns:a="http://schemas.openxmlformats.org/drawingml/2006/main">
                  <a:graphicData uri="http://schemas.microsoft.com/office/word/2010/wordprocessingGroup">
                    <wpg:wgp>
                      <wpg:cNvGrpSpPr/>
                      <wpg:grpSpPr>
                        <a:xfrm>
                          <a:off x="0" y="0"/>
                          <a:ext cx="3924300" cy="4351655"/>
                          <a:chOff x="0" y="0"/>
                          <a:chExt cx="3629025" cy="3857624"/>
                        </a:xfrm>
                      </wpg:grpSpPr>
                      <pic:pic xmlns:pic="http://schemas.openxmlformats.org/drawingml/2006/picture">
                        <pic:nvPicPr>
                          <pic:cNvPr id="807355829" name="Picture 6" descr="figure 1"/>
                          <pic:cNvPicPr>
                            <a:picLocks noChangeAspect="1"/>
                          </pic:cNvPicPr>
                        </pic:nvPicPr>
                        <pic:blipFill>
                          <a:blip r:embed="rId101"/>
                          <a:srcRect/>
                          <a:stretch>
                            <a:fillRect/>
                          </a:stretch>
                        </pic:blipFill>
                        <pic:spPr>
                          <a:xfrm>
                            <a:off x="0" y="0"/>
                            <a:ext cx="3629025" cy="3612099"/>
                          </a:xfrm>
                          <a:prstGeom prst="rect">
                            <a:avLst/>
                          </a:prstGeom>
                          <a:noFill/>
                          <a:ln>
                            <a:noFill/>
                            <a:prstDash/>
                          </a:ln>
                        </pic:spPr>
                      </pic:pic>
                      <wps:wsp>
                        <wps:cNvPr id="877719665" name="Text Box 1"/>
                        <wps:cNvSpPr txBox="1"/>
                        <wps:spPr>
                          <a:xfrm>
                            <a:off x="0" y="3652607"/>
                            <a:ext cx="3629025" cy="205017"/>
                          </a:xfrm>
                          <a:prstGeom prst="rect">
                            <a:avLst/>
                          </a:prstGeom>
                        </wps:spPr>
                        <wps:txbx>
                          <w:txbxContent>
                            <w:p w14:paraId="676B09D5" w14:textId="0C8A9250" w:rsidR="0068425C" w:rsidRDefault="0068425C">
                              <w:pPr>
                                <w:pStyle w:val="Descripcin"/>
                              </w:pPr>
                              <w:r>
                                <w:t>Figure 25. (Dukovski et al. 2021).</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E971B8D" id="Group 7" o:spid="_x0000_s1100" style="position:absolute;left:0;text-align:left;margin-left:0;margin-top:113.35pt;width:309pt;height:342.65pt;z-index:251574272;mso-position-horizontal:left;mso-position-horizontal-relative:margin;mso-width-relative:margin;mso-height-relative:margin" coordsize="3629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">
                <v:shape id="Picture 6" o:spid="_x0000_s1101" type="#_x0000_t75" alt="figure 1" style="position:absolute;width:36290;height:3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">
                  <v:imagedata r:id="rId102" o:title="figure 1"/>
                </v:shape>
                <v:shape id="_x0000_s1102" type="#_x0000_t202" style="position:absolute;top:36526;width:36290;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" filled="f" stroked="f">
                  <v:textbox inset="0,0,0,0">
                    <w:txbxContent>
                      <w:p w14:paraId="676B09D5" w14:textId="0C8A9250" w:rsidR="0068425C" w:rsidRDefault="0068425C">
                        <w:pPr>
                          <w:pStyle w:val="Descripcin"/>
                        </w:pPr>
                        <w:r>
                          <w:t>Figure 25. (Dukovski et al. 2021).</w:t>
                        </w:r>
                      </w:p>
                    </w:txbxContent>
                  </v:textbox>
                </v:shape>
                <w10:wrap type="square" anchorx="margin"/>
              </v:group>
            </w:pict>
          </mc:Fallback>
        </mc:AlternateContent>
      </w:r>
      <w:r w:rsidR="00B75922" w:rsidRPr="00B75922">
        <w:rPr>
          <w:rFonts w:ascii="Times New Roman" w:eastAsia="Times New Roman" w:hAnsi="Times New Roman"/>
          <w:color w:val="000000" w:themeColor="text1"/>
          <w:sz w:val="24"/>
          <w:szCs w:val="24"/>
          <w:lang w:val="en-GB" w:eastAsia="en-GB"/>
        </w:rPr>
        <w:t xml:space="preserve">To run a simulation in COMETS, three </w:t>
      </w:r>
      <w:r w:rsidR="00B75922" w:rsidRPr="00B75922">
        <w:rPr>
          <w:rFonts w:ascii="Times New Roman" w:eastAsia="Times New Roman" w:hAnsi="Times New Roman"/>
          <w:b/>
          <w:bCs/>
          <w:color w:val="000000" w:themeColor="text1"/>
          <w:sz w:val="24"/>
          <w:szCs w:val="24"/>
          <w:lang w:val="en-GB" w:eastAsia="en-GB"/>
        </w:rPr>
        <w:t>input</w:t>
      </w:r>
      <w:r w:rsidR="00B75922" w:rsidRPr="00B75922">
        <w:rPr>
          <w:rFonts w:ascii="Times New Roman" w:eastAsia="Times New Roman" w:hAnsi="Times New Roman"/>
          <w:color w:val="000000" w:themeColor="text1"/>
          <w:sz w:val="24"/>
          <w:szCs w:val="24"/>
          <w:lang w:val="en-GB" w:eastAsia="en-GB"/>
        </w:rPr>
        <w:t xml:space="preserve"> files</w:t>
      </w:r>
      <w:r w:rsidR="00B75922" w:rsidRPr="00C065F5">
        <w:rPr>
          <w:rFonts w:ascii="Times New Roman" w:eastAsia="Times New Roman" w:hAnsi="Times New Roman"/>
          <w:color w:val="000000" w:themeColor="text1"/>
          <w:sz w:val="24"/>
          <w:szCs w:val="24"/>
          <w:lang w:val="en-GB" w:eastAsia="en-GB"/>
        </w:rPr>
        <w:t>/variables/arguments</w:t>
      </w:r>
      <w:r w:rsidR="00B75922" w:rsidRPr="00B75922">
        <w:rPr>
          <w:rFonts w:ascii="Times New Roman" w:eastAsia="Times New Roman" w:hAnsi="Times New Roman"/>
          <w:color w:val="000000" w:themeColor="text1"/>
          <w:sz w:val="24"/>
          <w:szCs w:val="24"/>
          <w:lang w:val="en-GB" w:eastAsia="en-GB"/>
        </w:rPr>
        <w:t xml:space="preserve"> are required: models, parameters, and layout.</w:t>
      </w:r>
      <w:r w:rsidR="00B75922" w:rsidRPr="00C065F5">
        <w:rPr>
          <w:rFonts w:ascii="Times New Roman" w:eastAsia="Times New Roman" w:hAnsi="Times New Roman"/>
          <w:color w:val="000000" w:themeColor="text1"/>
          <w:sz w:val="24"/>
          <w:szCs w:val="24"/>
          <w:lang w:val="en-GB" w:eastAsia="en-GB"/>
        </w:rPr>
        <w:t xml:space="preserve"> </w:t>
      </w:r>
      <w:r w:rsidR="00B75922" w:rsidRPr="00B75922">
        <w:rPr>
          <w:rFonts w:ascii="Times New Roman" w:eastAsia="Times New Roman" w:hAnsi="Times New Roman"/>
          <w:color w:val="000000" w:themeColor="text1"/>
          <w:sz w:val="24"/>
          <w:szCs w:val="24"/>
          <w:lang w:val="en-GB" w:eastAsia="en-GB"/>
        </w:rPr>
        <w:t xml:space="preserve">The </w:t>
      </w:r>
      <w:r w:rsidR="00B75922" w:rsidRPr="00B75922">
        <w:rPr>
          <w:rFonts w:ascii="Times New Roman" w:eastAsia="Times New Roman" w:hAnsi="Times New Roman"/>
          <w:b/>
          <w:bCs/>
          <w:color w:val="000000" w:themeColor="text1"/>
          <w:sz w:val="24"/>
          <w:szCs w:val="24"/>
          <w:lang w:val="en-GB" w:eastAsia="en-GB"/>
        </w:rPr>
        <w:t>model</w:t>
      </w:r>
      <w:r w:rsidR="00B75922" w:rsidRPr="00C065F5">
        <w:rPr>
          <w:rFonts w:ascii="Times New Roman" w:eastAsia="Times New Roman" w:hAnsi="Times New Roman"/>
          <w:b/>
          <w:bCs/>
          <w:color w:val="000000" w:themeColor="text1"/>
          <w:sz w:val="24"/>
          <w:szCs w:val="24"/>
          <w:lang w:val="en-GB" w:eastAsia="en-GB"/>
        </w:rPr>
        <w:t>(</w:t>
      </w:r>
      <w:r w:rsidR="00B75922" w:rsidRPr="00B75922">
        <w:rPr>
          <w:rFonts w:ascii="Times New Roman" w:eastAsia="Times New Roman" w:hAnsi="Times New Roman"/>
          <w:b/>
          <w:bCs/>
          <w:color w:val="000000" w:themeColor="text1"/>
          <w:sz w:val="24"/>
          <w:szCs w:val="24"/>
          <w:lang w:val="en-GB" w:eastAsia="en-GB"/>
        </w:rPr>
        <w:t>s</w:t>
      </w:r>
      <w:r w:rsidR="00B75922" w:rsidRPr="00C065F5">
        <w:rPr>
          <w:rFonts w:ascii="Times New Roman" w:eastAsia="Times New Roman" w:hAnsi="Times New Roman"/>
          <w:b/>
          <w:bCs/>
          <w:color w:val="000000" w:themeColor="text1"/>
          <w:sz w:val="24"/>
          <w:szCs w:val="24"/>
          <w:lang w:val="en-GB" w:eastAsia="en-GB"/>
        </w:rPr>
        <w:t>)</w:t>
      </w:r>
      <w:r w:rsidR="00B75922" w:rsidRPr="00B75922">
        <w:rPr>
          <w:rFonts w:ascii="Times New Roman" w:eastAsia="Times New Roman" w:hAnsi="Times New Roman"/>
          <w:color w:val="000000" w:themeColor="text1"/>
          <w:sz w:val="24"/>
          <w:szCs w:val="24"/>
          <w:lang w:val="en-GB" w:eastAsia="en-GB"/>
        </w:rPr>
        <w:t xml:space="preserve"> contain stoichiometric metabolic reconstructions</w:t>
      </w:r>
      <w:r w:rsidR="00B75922" w:rsidRPr="00C065F5">
        <w:rPr>
          <w:rFonts w:ascii="Times New Roman" w:eastAsia="Times New Roman" w:hAnsi="Times New Roman"/>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COBRApy</w:t>
      </w:r>
      <w:r w:rsidR="00190B5B" w:rsidRPr="00C065F5">
        <w:rPr>
          <w:rFonts w:ascii="Times New Roman" w:eastAsia="Times New Roman" w:hAnsi="Times New Roman"/>
          <w:color w:val="000000" w:themeColor="text1"/>
          <w:sz w:val="24"/>
          <w:szCs w:val="24"/>
          <w:lang w:val="en-GB" w:eastAsia="en-GB"/>
        </w:rPr>
        <w:t xml:space="preserve"> models need to be transformed into </w:t>
      </w:r>
      <w:r w:rsidR="007F24FE" w:rsidRPr="00C065F5">
        <w:rPr>
          <w:rFonts w:ascii="Times New Roman" w:eastAsia="Times New Roman" w:hAnsi="Times New Roman"/>
          <w:color w:val="000000" w:themeColor="text1"/>
          <w:sz w:val="24"/>
          <w:szCs w:val="24"/>
          <w:lang w:val="en-GB" w:eastAsia="en-GB"/>
        </w:rPr>
        <w:t xml:space="preserve">COMETS format by the function </w:t>
      </w:r>
      <w:proofErr w:type="gramStart"/>
      <w:r w:rsidR="007F24FE" w:rsidRPr="00C065F5">
        <w:rPr>
          <w:rFonts w:ascii="Times New Roman" w:eastAsia="Times New Roman" w:hAnsi="Times New Roman"/>
          <w:color w:val="000000" w:themeColor="text1"/>
          <w:sz w:val="24"/>
          <w:szCs w:val="24"/>
          <w:lang w:val="en-GB" w:eastAsia="en-GB"/>
        </w:rPr>
        <w:t>model(</w:t>
      </w:r>
      <w:proofErr w:type="gramEnd"/>
      <w:r w:rsidR="007F24FE" w:rsidRPr="00C065F5">
        <w:rPr>
          <w:rFonts w:ascii="Times New Roman" w:eastAsia="Times New Roman" w:hAnsi="Times New Roman"/>
          <w:color w:val="000000" w:themeColor="text1"/>
          <w:sz w:val="24"/>
          <w:szCs w:val="24"/>
          <w:lang w:val="en-GB" w:eastAsia="en-GB"/>
        </w:rPr>
        <w:t>) from the cometspy package.</w:t>
      </w:r>
      <w:r w:rsidR="00B75922" w:rsidRPr="00C065F5">
        <w:rPr>
          <w:rFonts w:ascii="Times New Roman" w:eastAsia="Times New Roman" w:hAnsi="Times New Roman"/>
          <w:color w:val="000000" w:themeColor="text1"/>
          <w:sz w:val="24"/>
          <w:szCs w:val="24"/>
          <w:lang w:val="en-GB" w:eastAsia="en-GB"/>
        </w:rPr>
        <w:t xml:space="preserve"> </w:t>
      </w:r>
      <w:r w:rsidR="00B75922" w:rsidRPr="00B75922">
        <w:rPr>
          <w:rFonts w:ascii="Times New Roman" w:eastAsia="Times New Roman" w:hAnsi="Times New Roman"/>
          <w:color w:val="000000" w:themeColor="text1"/>
          <w:sz w:val="24"/>
          <w:szCs w:val="24"/>
          <w:lang w:val="en-GB" w:eastAsia="en-GB"/>
        </w:rPr>
        <w:t xml:space="preserve">The </w:t>
      </w:r>
      <w:r w:rsidR="00B75922" w:rsidRPr="00B75922">
        <w:rPr>
          <w:rFonts w:ascii="Times New Roman" w:eastAsia="Times New Roman" w:hAnsi="Times New Roman"/>
          <w:b/>
          <w:bCs/>
          <w:color w:val="000000" w:themeColor="text1"/>
          <w:sz w:val="24"/>
          <w:szCs w:val="24"/>
          <w:lang w:val="en-GB" w:eastAsia="en-GB"/>
        </w:rPr>
        <w:t>layout</w:t>
      </w:r>
      <w:r w:rsidR="00B75922" w:rsidRPr="00B75922">
        <w:rPr>
          <w:rFonts w:ascii="Times New Roman" w:eastAsia="Times New Roman" w:hAnsi="Times New Roman"/>
          <w:color w:val="000000" w:themeColor="text1"/>
          <w:sz w:val="24"/>
          <w:szCs w:val="24"/>
          <w:lang w:val="en-GB" w:eastAsia="en-GB"/>
        </w:rPr>
        <w:t xml:space="preserve"> describe</w:t>
      </w:r>
      <w:r w:rsidR="00B75922" w:rsidRPr="00C065F5">
        <w:rPr>
          <w:rFonts w:ascii="Times New Roman" w:eastAsia="Times New Roman" w:hAnsi="Times New Roman"/>
          <w:color w:val="000000" w:themeColor="text1"/>
          <w:sz w:val="24"/>
          <w:szCs w:val="24"/>
          <w:lang w:val="en-GB" w:eastAsia="en-GB"/>
        </w:rPr>
        <w:t>s</w:t>
      </w:r>
      <w:r w:rsidR="00B75922" w:rsidRPr="00B75922">
        <w:rPr>
          <w:rFonts w:ascii="Times New Roman" w:eastAsia="Times New Roman" w:hAnsi="Times New Roman"/>
          <w:color w:val="000000" w:themeColor="text1"/>
          <w:sz w:val="24"/>
          <w:szCs w:val="24"/>
          <w:lang w:val="en-GB" w:eastAsia="en-GB"/>
        </w:rPr>
        <w:t xml:space="preserve"> the environmental conditions, such as the media composition and spatial structure at each location in space.</w:t>
      </w:r>
      <w:r w:rsidR="001A5DD5" w:rsidRPr="00C065F5">
        <w:rPr>
          <w:rFonts w:ascii="Times New Roman" w:eastAsia="Times New Roman" w:hAnsi="Times New Roman"/>
          <w:color w:val="000000" w:themeColor="text1"/>
          <w:sz w:val="24"/>
          <w:szCs w:val="24"/>
          <w:lang w:val="en-GB" w:eastAsia="en-GB"/>
        </w:rPr>
        <w:t xml:space="preserve"> Media concentrations determine the </w:t>
      </w:r>
      <w:r w:rsidR="00190B5B" w:rsidRPr="00C065F5">
        <w:rPr>
          <w:rFonts w:ascii="Times New Roman" w:eastAsia="Times New Roman" w:hAnsi="Times New Roman"/>
          <w:color w:val="000000" w:themeColor="text1"/>
          <w:sz w:val="24"/>
          <w:szCs w:val="24"/>
          <w:lang w:val="en-GB" w:eastAsia="en-GB"/>
        </w:rPr>
        <w:t xml:space="preserve">rate of </w:t>
      </w:r>
      <w:r w:rsidR="001A5DD5" w:rsidRPr="00C065F5">
        <w:rPr>
          <w:rFonts w:ascii="Times New Roman" w:hAnsi="Times New Roman"/>
          <w:sz w:val="24"/>
          <w:szCs w:val="24"/>
          <w:lang w:val="en-GB"/>
        </w:rPr>
        <w:t>exchange reactions</w:t>
      </w:r>
      <w:r w:rsidR="00190B5B" w:rsidRPr="00C065F5">
        <w:rPr>
          <w:rFonts w:ascii="Times New Roman" w:hAnsi="Times New Roman"/>
          <w:sz w:val="24"/>
          <w:szCs w:val="24"/>
          <w:lang w:val="en-GB"/>
        </w:rPr>
        <w:t>.</w:t>
      </w:r>
      <w:r w:rsidR="00B75922" w:rsidRPr="00B75922">
        <w:rPr>
          <w:rFonts w:ascii="Times New Roman" w:eastAsia="Times New Roman" w:hAnsi="Times New Roman"/>
          <w:color w:val="000000" w:themeColor="text1"/>
          <w:sz w:val="24"/>
          <w:szCs w:val="24"/>
          <w:lang w:val="en-GB" w:eastAsia="en-GB"/>
        </w:rPr>
        <w:t xml:space="preserve"> It may also indicate the presence of extracellular enzymatic reactions.</w:t>
      </w:r>
      <w:r w:rsidR="00B75922" w:rsidRPr="00C065F5">
        <w:rPr>
          <w:rFonts w:ascii="Times New Roman" w:eastAsia="Times New Roman" w:hAnsi="Times New Roman"/>
          <w:color w:val="000000" w:themeColor="text1"/>
          <w:sz w:val="24"/>
          <w:szCs w:val="24"/>
          <w:lang w:val="en-GB" w:eastAsia="en-GB"/>
        </w:rPr>
        <w:t xml:space="preserve"> </w:t>
      </w:r>
      <w:r w:rsidR="00B75922" w:rsidRPr="00B75922">
        <w:rPr>
          <w:rFonts w:ascii="Times New Roman" w:eastAsia="Times New Roman" w:hAnsi="Times New Roman"/>
          <w:color w:val="000000" w:themeColor="text1"/>
          <w:sz w:val="24"/>
          <w:szCs w:val="24"/>
          <w:lang w:val="en-GB" w:eastAsia="en-GB"/>
        </w:rPr>
        <w:t xml:space="preserve">The </w:t>
      </w:r>
      <w:r w:rsidR="00B75922" w:rsidRPr="00B75922">
        <w:rPr>
          <w:rFonts w:ascii="Times New Roman" w:eastAsia="Times New Roman" w:hAnsi="Times New Roman"/>
          <w:b/>
          <w:bCs/>
          <w:color w:val="000000" w:themeColor="text1"/>
          <w:sz w:val="24"/>
          <w:szCs w:val="24"/>
          <w:lang w:val="en-GB" w:eastAsia="en-GB"/>
        </w:rPr>
        <w:t>parameter</w:t>
      </w:r>
      <w:r w:rsidR="00B75922" w:rsidRPr="00C065F5">
        <w:rPr>
          <w:rFonts w:ascii="Times New Roman" w:eastAsia="Times New Roman" w:hAnsi="Times New Roman"/>
          <w:b/>
          <w:bCs/>
          <w:color w:val="000000" w:themeColor="text1"/>
          <w:sz w:val="24"/>
          <w:szCs w:val="24"/>
          <w:lang w:val="en-GB" w:eastAsia="en-GB"/>
        </w:rPr>
        <w:t>(</w:t>
      </w:r>
      <w:r w:rsidR="00B75922" w:rsidRPr="00B75922">
        <w:rPr>
          <w:rFonts w:ascii="Times New Roman" w:eastAsia="Times New Roman" w:hAnsi="Times New Roman"/>
          <w:b/>
          <w:bCs/>
          <w:color w:val="000000" w:themeColor="text1"/>
          <w:sz w:val="24"/>
          <w:szCs w:val="24"/>
          <w:lang w:val="en-GB" w:eastAsia="en-GB"/>
        </w:rPr>
        <w:t>s</w:t>
      </w:r>
      <w:r w:rsidR="00B75922" w:rsidRPr="00C065F5">
        <w:rPr>
          <w:rFonts w:ascii="Times New Roman" w:eastAsia="Times New Roman" w:hAnsi="Times New Roman"/>
          <w:b/>
          <w:bCs/>
          <w:color w:val="000000" w:themeColor="text1"/>
          <w:sz w:val="24"/>
          <w:szCs w:val="24"/>
          <w:lang w:val="en-GB" w:eastAsia="en-GB"/>
        </w:rPr>
        <w:t>)</w:t>
      </w:r>
      <w:r w:rsidR="00B75922" w:rsidRPr="00B75922">
        <w:rPr>
          <w:rFonts w:ascii="Times New Roman" w:eastAsia="Times New Roman" w:hAnsi="Times New Roman"/>
          <w:color w:val="000000" w:themeColor="text1"/>
          <w:sz w:val="24"/>
          <w:szCs w:val="24"/>
          <w:lang w:val="en-GB" w:eastAsia="en-GB"/>
        </w:rPr>
        <w:t xml:space="preserve"> contain a set of customizable </w:t>
      </w:r>
      <w:r w:rsidR="00B75922" w:rsidRPr="00C065F5">
        <w:rPr>
          <w:rFonts w:ascii="Times New Roman" w:eastAsia="Times New Roman" w:hAnsi="Times New Roman"/>
          <w:color w:val="000000" w:themeColor="text1"/>
          <w:sz w:val="24"/>
          <w:szCs w:val="24"/>
          <w:lang w:val="en-GB" w:eastAsia="en-GB"/>
        </w:rPr>
        <w:t xml:space="preserve">specifications. There are </w:t>
      </w:r>
      <w:r w:rsidR="00F15CB3" w:rsidRPr="00C065F5">
        <w:rPr>
          <w:rFonts w:ascii="Times New Roman" w:eastAsia="Times New Roman" w:hAnsi="Times New Roman"/>
          <w:color w:val="000000" w:themeColor="text1"/>
          <w:sz w:val="24"/>
          <w:szCs w:val="24"/>
          <w:lang w:val="en-GB" w:eastAsia="en-GB"/>
        </w:rPr>
        <w:t>different</w:t>
      </w:r>
      <w:r w:rsidR="00B75922" w:rsidRPr="00C065F5">
        <w:rPr>
          <w:rFonts w:ascii="Times New Roman" w:eastAsia="Times New Roman" w:hAnsi="Times New Roman"/>
          <w:color w:val="000000" w:themeColor="text1"/>
          <w:sz w:val="24"/>
          <w:szCs w:val="24"/>
          <w:lang w:val="en-GB" w:eastAsia="en-GB"/>
        </w:rPr>
        <w:t xml:space="preserve"> kinds</w:t>
      </w:r>
      <w:r w:rsidR="00F15CB3" w:rsidRPr="00C065F5">
        <w:rPr>
          <w:rFonts w:ascii="Times New Roman" w:eastAsia="Times New Roman" w:hAnsi="Times New Roman"/>
          <w:color w:val="000000" w:themeColor="text1"/>
          <w:sz w:val="24"/>
          <w:szCs w:val="24"/>
          <w:lang w:val="en-GB" w:eastAsia="en-GB"/>
        </w:rPr>
        <w:t xml:space="preserve"> of</w:t>
      </w:r>
      <w:r w:rsidR="00B75922"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 xml:space="preserve">parameters related to: spatial propagation of either biomass or metabolites, output file writing, GUI and image caption, the extracellular reactions model, lag phases, specific modes of growth (serial dilutions or chemostat mode), evolution (mutations), genome size cost, and finally the most important, </w:t>
      </w:r>
      <w:r w:rsidR="00B75922" w:rsidRPr="00C065F5">
        <w:rPr>
          <w:rFonts w:ascii="Times New Roman" w:eastAsia="Times New Roman" w:hAnsi="Times New Roman"/>
          <w:color w:val="000000" w:themeColor="text1"/>
          <w:sz w:val="24"/>
          <w:szCs w:val="24"/>
          <w:lang w:val="en-GB" w:eastAsia="en-GB"/>
        </w:rPr>
        <w:t>simulation parameters</w:t>
      </w:r>
      <w:r w:rsidR="000B1F55"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such as</w:t>
      </w:r>
      <w:r w:rsidR="000B1F55" w:rsidRPr="00C065F5">
        <w:rPr>
          <w:rFonts w:ascii="Times New Roman" w:eastAsia="Times New Roman" w:hAnsi="Times New Roman"/>
          <w:color w:val="000000" w:themeColor="text1"/>
          <w:sz w:val="24"/>
          <w:szCs w:val="24"/>
          <w:lang w:val="en-GB" w:eastAsia="en-GB"/>
        </w:rPr>
        <w:t xml:space="preserve">: </w:t>
      </w:r>
    </w:p>
    <w:p w14:paraId="27EC3BCF" w14:textId="2A64F0E4" w:rsidR="000B1F55" w:rsidRPr="00C065F5" w:rsidRDefault="000B1F55" w:rsidP="00C065F5">
      <w:pPr>
        <w:pStyle w:val="Prrafodelista"/>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065F5">
        <w:rPr>
          <w:rFonts w:ascii="Times New Roman" w:eastAsia="Times New Roman" w:hAnsi="Times New Roman"/>
          <w:color w:val="000000" w:themeColor="text1"/>
          <w:sz w:val="24"/>
          <w:szCs w:val="24"/>
          <w:lang w:val="en-GB" w:eastAsia="en-GB"/>
        </w:rPr>
        <w:t>timeStep: The amount of time between two consecutive simulation updates</w:t>
      </w:r>
    </w:p>
    <w:p w14:paraId="2CBF4055" w14:textId="66D0DED4" w:rsidR="000B1F55" w:rsidRPr="00C065F5" w:rsidRDefault="000B1F55" w:rsidP="00C065F5">
      <w:pPr>
        <w:pStyle w:val="Prrafodelista"/>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065F5">
        <w:rPr>
          <w:rFonts w:ascii="Times New Roman" w:eastAsia="Times New Roman" w:hAnsi="Times New Roman"/>
          <w:color w:val="000000" w:themeColor="text1"/>
          <w:sz w:val="24"/>
          <w:szCs w:val="24"/>
          <w:lang w:val="en-GB" w:eastAsia="en-GB"/>
        </w:rPr>
        <w:t xml:space="preserve">maxCycles: Number of </w:t>
      </w:r>
      <w:r w:rsidR="00C63F42" w:rsidRPr="00C065F5">
        <w:rPr>
          <w:rFonts w:ascii="Times New Roman" w:eastAsia="Times New Roman" w:hAnsi="Times New Roman"/>
          <w:color w:val="000000" w:themeColor="text1"/>
          <w:sz w:val="24"/>
          <w:szCs w:val="24"/>
          <w:lang w:val="en-GB" w:eastAsia="en-GB"/>
        </w:rPr>
        <w:t>d</w:t>
      </w:r>
      <w:r w:rsidRPr="00C065F5">
        <w:rPr>
          <w:rFonts w:ascii="Times New Roman" w:eastAsia="Times New Roman" w:hAnsi="Times New Roman"/>
          <w:color w:val="000000" w:themeColor="text1"/>
          <w:sz w:val="24"/>
          <w:szCs w:val="24"/>
          <w:lang w:val="en-GB" w:eastAsia="en-GB"/>
        </w:rPr>
        <w:t>FBA iterations (steps) for the simulation. The total simulation time will be timeStep * maxCycles.</w:t>
      </w:r>
    </w:p>
    <w:p w14:paraId="4013B5F9" w14:textId="0BCDB222" w:rsidR="000B1F55" w:rsidRPr="00C065F5" w:rsidRDefault="000B1F55" w:rsidP="00C065F5">
      <w:pPr>
        <w:pStyle w:val="Prrafodelista"/>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065F5">
        <w:rPr>
          <w:rFonts w:ascii="Times New Roman" w:eastAsia="Times New Roman" w:hAnsi="Times New Roman"/>
          <w:color w:val="000000" w:themeColor="text1"/>
          <w:sz w:val="24"/>
          <w:szCs w:val="24"/>
          <w:lang w:val="en-GB" w:eastAsia="en-GB"/>
        </w:rPr>
        <w:t>deathRate: The rate of biomass removal per time step.</w:t>
      </w:r>
    </w:p>
    <w:p w14:paraId="19526C3B" w14:textId="58A83DFA" w:rsidR="00C065F5" w:rsidRPr="00C065F5" w:rsidRDefault="000B1F55" w:rsidP="0068425C">
      <w:pPr>
        <w:pStyle w:val="Prrafodelista"/>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065F5">
        <w:rPr>
          <w:rFonts w:ascii="Times New Roman" w:eastAsia="Times New Roman" w:hAnsi="Times New Roman"/>
          <w:color w:val="000000" w:themeColor="text1"/>
          <w:sz w:val="24"/>
          <w:szCs w:val="24"/>
          <w:lang w:val="en-GB" w:eastAsia="en-GB"/>
        </w:rPr>
        <w:t>cellSize: Grams in one cell. Relevant in simulations with serial dilutions or mutations.</w:t>
      </w:r>
    </w:p>
    <w:p w14:paraId="71560293" w14:textId="189B4FD5" w:rsidR="000B1F55" w:rsidRPr="00C065F5" w:rsidRDefault="000B1F55" w:rsidP="0068425C">
      <w:pPr>
        <w:pStyle w:val="Prrafodelista"/>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065F5">
        <w:rPr>
          <w:rFonts w:ascii="Times New Roman" w:eastAsia="Times New Roman" w:hAnsi="Times New Roman"/>
          <w:color w:val="000000" w:themeColor="text1"/>
          <w:sz w:val="24"/>
          <w:szCs w:val="24"/>
          <w:lang w:val="en-GB" w:eastAsia="en-GB"/>
        </w:rPr>
        <w:t>minConcentration: Minimal concentration of metabolites in the media</w:t>
      </w:r>
      <w:r w:rsidR="00C065F5" w:rsidRP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 xml:space="preserve">(Dukovski et al. 2021). </w:t>
      </w:r>
    </w:p>
    <w:p w14:paraId="02EFA105" w14:textId="67812B9C" w:rsidR="00E9140A" w:rsidRPr="00C065F5" w:rsidRDefault="00B75922" w:rsidP="00C065F5">
      <w:pPr>
        <w:spacing w:before="100" w:after="100" w:line="276" w:lineRule="auto"/>
        <w:jc w:val="both"/>
        <w:rPr>
          <w:rFonts w:ascii="Times New Roman" w:hAnsi="Times New Roman"/>
          <w:color w:val="000000" w:themeColor="text1"/>
          <w:sz w:val="24"/>
          <w:szCs w:val="24"/>
          <w:lang w:val="en-GB"/>
        </w:rPr>
      </w:pPr>
      <w:r w:rsidRPr="00B75922">
        <w:rPr>
          <w:rFonts w:ascii="Times New Roman" w:eastAsia="Times New Roman" w:hAnsi="Times New Roman"/>
          <w:color w:val="000000" w:themeColor="text1"/>
          <w:sz w:val="24"/>
          <w:szCs w:val="24"/>
          <w:lang w:val="en-GB" w:eastAsia="en-GB"/>
        </w:rPr>
        <w:t>If a parameter is not specified in the input file, it will be assigned the default value defined in COMETS.</w:t>
      </w:r>
      <w:r w:rsidR="00DC3E42" w:rsidRPr="00C065F5">
        <w:rPr>
          <w:rFonts w:ascii="Times New Roman" w:eastAsia="Times New Roman" w:hAnsi="Times New Roman"/>
          <w:color w:val="000000" w:themeColor="text1"/>
          <w:sz w:val="24"/>
          <w:szCs w:val="24"/>
          <w:lang w:val="en-GB" w:eastAsia="en-GB"/>
        </w:rPr>
        <w:t xml:space="preserve"> </w:t>
      </w:r>
      <w:r w:rsidR="00DC3E42" w:rsidRPr="00DC3E42">
        <w:rPr>
          <w:rFonts w:ascii="Times New Roman" w:eastAsia="Times New Roman" w:hAnsi="Times New Roman"/>
          <w:color w:val="000000" w:themeColor="text1"/>
          <w:sz w:val="24"/>
          <w:szCs w:val="24"/>
          <w:lang w:val="en-GB" w:eastAsia="en-GB"/>
        </w:rPr>
        <w:t xml:space="preserve">COMETS simulations generate various quantitative </w:t>
      </w:r>
      <w:r w:rsidR="00DC3E42" w:rsidRPr="00DC3E42">
        <w:rPr>
          <w:rFonts w:ascii="Times New Roman" w:eastAsia="Times New Roman" w:hAnsi="Times New Roman"/>
          <w:b/>
          <w:bCs/>
          <w:color w:val="000000" w:themeColor="text1"/>
          <w:sz w:val="24"/>
          <w:szCs w:val="24"/>
          <w:lang w:val="en-GB" w:eastAsia="en-GB"/>
        </w:rPr>
        <w:t>output</w:t>
      </w:r>
      <w:r w:rsidR="00DC3E42" w:rsidRPr="00C065F5">
        <w:rPr>
          <w:rFonts w:ascii="Times New Roman" w:eastAsia="Times New Roman" w:hAnsi="Times New Roman"/>
          <w:color w:val="000000" w:themeColor="text1"/>
          <w:sz w:val="24"/>
          <w:szCs w:val="24"/>
          <w:lang w:val="en-GB" w:eastAsia="en-GB"/>
        </w:rPr>
        <w:t xml:space="preserve"> files. T</w:t>
      </w:r>
      <w:r w:rsidR="00DC3E42" w:rsidRPr="00DC3E42">
        <w:rPr>
          <w:rFonts w:ascii="Times New Roman" w:eastAsia="Times New Roman" w:hAnsi="Times New Roman"/>
          <w:color w:val="000000" w:themeColor="text1"/>
          <w:sz w:val="24"/>
          <w:szCs w:val="24"/>
          <w:lang w:val="en-GB" w:eastAsia="en-GB"/>
        </w:rPr>
        <w:t xml:space="preserve">he basic </w:t>
      </w:r>
      <w:r w:rsidR="00DC3E42" w:rsidRPr="00DC3E42">
        <w:rPr>
          <w:rFonts w:ascii="Times New Roman" w:eastAsia="Times New Roman" w:hAnsi="Times New Roman"/>
          <w:color w:val="000000" w:themeColor="text1"/>
          <w:sz w:val="24"/>
          <w:szCs w:val="24"/>
          <w:lang w:val="en-GB" w:eastAsia="en-GB"/>
        </w:rPr>
        <w:lastRenderedPageBreak/>
        <w:t>outputs include 'total biomass' (a table with iteration numbers and total biomass of each model), 'biomass' (detailed spatial distribution of biomass for each model and grid box), 'media' (information on extracellular metabolite/nutrient amounts), and 'fluxes' (all fluxes, including exchange fluxes, for each model at each time point and grid point)</w:t>
      </w:r>
      <w:r w:rsid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 xml:space="preserve">(Dukovski et al. 2021). </w:t>
      </w:r>
    </w:p>
    <w:p w14:paraId="62F8A241" w14:textId="77777777" w:rsidR="00C63F42" w:rsidRPr="00C63F42" w:rsidRDefault="00C63F42" w:rsidP="00C065F5">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C63F42">
        <w:rPr>
          <w:rFonts w:ascii="Times New Roman" w:eastAsia="Times New Roman" w:hAnsi="Times New Roman"/>
          <w:sz w:val="24"/>
          <w:szCs w:val="24"/>
          <w:lang w:val="en-GB" w:eastAsia="en-GB"/>
        </w:rPr>
        <w:t>Key features of COMETS include:</w:t>
      </w:r>
    </w:p>
    <w:p w14:paraId="77759078" w14:textId="6168FF8D"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sz w:val="24"/>
          <w:szCs w:val="24"/>
          <w:lang w:val="en-GB" w:eastAsia="en-GB"/>
        </w:rPr>
        <w:t>Metabolite Environment: Simulations begin with an initial metabolite environment, which can vary across space. Metabolites can be set to change in predefined ways, such as static values</w:t>
      </w:r>
      <w:r w:rsidR="001C3A09" w:rsidRPr="00C065F5">
        <w:rPr>
          <w:rFonts w:ascii="Times New Roman" w:eastAsia="Times New Roman" w:hAnsi="Times New Roman"/>
          <w:sz w:val="24"/>
          <w:szCs w:val="24"/>
          <w:lang w:val="en-GB" w:eastAsia="en-GB"/>
        </w:rPr>
        <w:t xml:space="preserve"> (concentration constante starting at each time </w:t>
      </w:r>
      <w:r w:rsidR="001C3A09" w:rsidRPr="00C065F5">
        <w:rPr>
          <w:rFonts w:ascii="Times New Roman" w:eastAsia="Times New Roman" w:hAnsi="Times New Roman"/>
          <w:color w:val="000000" w:themeColor="text1"/>
          <w:sz w:val="24"/>
          <w:szCs w:val="24"/>
          <w:lang w:val="en-GB" w:eastAsia="en-GB"/>
        </w:rPr>
        <w:t>step)</w:t>
      </w:r>
      <w:r w:rsidRPr="00C63F42">
        <w:rPr>
          <w:rFonts w:ascii="Times New Roman" w:eastAsia="Times New Roman" w:hAnsi="Times New Roman"/>
          <w:color w:val="000000" w:themeColor="text1"/>
          <w:sz w:val="24"/>
          <w:szCs w:val="24"/>
          <w:lang w:val="en-GB" w:eastAsia="en-GB"/>
        </w:rPr>
        <w:t>, constant refresh</w:t>
      </w:r>
      <w:r w:rsidR="001C3A09" w:rsidRPr="00C065F5">
        <w:rPr>
          <w:rFonts w:ascii="Times New Roman" w:eastAsia="Times New Roman" w:hAnsi="Times New Roman"/>
          <w:color w:val="000000" w:themeColor="text1"/>
          <w:sz w:val="24"/>
          <w:szCs w:val="24"/>
          <w:lang w:val="en-GB" w:eastAsia="en-GB"/>
        </w:rPr>
        <w:t xml:space="preserve"> (add/remove at a rate per hour divided between the timesteps)</w:t>
      </w:r>
      <w:r w:rsidRPr="00C63F42">
        <w:rPr>
          <w:rFonts w:ascii="Times New Roman" w:eastAsia="Times New Roman" w:hAnsi="Times New Roman"/>
          <w:color w:val="000000" w:themeColor="text1"/>
          <w:sz w:val="24"/>
          <w:szCs w:val="24"/>
          <w:lang w:val="en-GB" w:eastAsia="en-GB"/>
        </w:rPr>
        <w:t>, periodic variations</w:t>
      </w:r>
      <w:r w:rsidR="001C3A09" w:rsidRPr="00C065F5">
        <w:rPr>
          <w:rFonts w:ascii="Times New Roman" w:eastAsia="Times New Roman" w:hAnsi="Times New Roman"/>
          <w:color w:val="000000" w:themeColor="text1"/>
          <w:sz w:val="24"/>
          <w:szCs w:val="24"/>
          <w:lang w:val="en-GB" w:eastAsia="en-GB"/>
        </w:rPr>
        <w:t xml:space="preserve"> (wave functions)</w:t>
      </w:r>
      <w:r w:rsidRPr="00C63F42">
        <w:rPr>
          <w:rFonts w:ascii="Times New Roman" w:eastAsia="Times New Roman" w:hAnsi="Times New Roman"/>
          <w:color w:val="000000" w:themeColor="text1"/>
          <w:sz w:val="24"/>
          <w:szCs w:val="24"/>
          <w:lang w:val="en-GB" w:eastAsia="en-GB"/>
        </w:rPr>
        <w:t>, or proportional dilution.</w:t>
      </w:r>
    </w:p>
    <w:p w14:paraId="74344B45" w14:textId="7E0DD8E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Spatial Structure: COMETS can simulate microbial colonies and communities in arbitrary 2D spatial structures using a grid-based approach</w:t>
      </w:r>
      <w:r w:rsidR="001C3A09" w:rsidRPr="00C065F5">
        <w:rPr>
          <w:rFonts w:ascii="Times New Roman" w:eastAsia="Times New Roman" w:hAnsi="Times New Roman"/>
          <w:color w:val="000000" w:themeColor="text1"/>
          <w:sz w:val="24"/>
          <w:szCs w:val="24"/>
          <w:lang w:val="en-GB" w:eastAsia="en-GB"/>
        </w:rPr>
        <w:t>. A</w:t>
      </w:r>
      <w:r w:rsidR="001C3A09" w:rsidRPr="00C065F5">
        <w:rPr>
          <w:rFonts w:ascii="Times New Roman" w:hAnsi="Times New Roman"/>
          <w:color w:val="000000" w:themeColor="text1"/>
          <w:sz w:val="24"/>
          <w:szCs w:val="24"/>
          <w:lang w:val="en-GB"/>
        </w:rPr>
        <w:t xml:space="preserve"> well-mixed situation is accounted for inside each of these ‘</w:t>
      </w:r>
      <w:proofErr w:type="gramStart"/>
      <w:r w:rsidR="001C3A09" w:rsidRPr="00C065F5">
        <w:rPr>
          <w:rFonts w:ascii="Times New Roman" w:hAnsi="Times New Roman"/>
          <w:color w:val="000000" w:themeColor="text1"/>
          <w:sz w:val="24"/>
          <w:szCs w:val="24"/>
          <w:lang w:val="en-GB"/>
        </w:rPr>
        <w:t>boxes’</w:t>
      </w:r>
      <w:proofErr w:type="gramEnd"/>
      <w:r w:rsidRPr="00C63F42">
        <w:rPr>
          <w:rFonts w:ascii="Times New Roman" w:eastAsia="Times New Roman" w:hAnsi="Times New Roman"/>
          <w:color w:val="000000" w:themeColor="text1"/>
          <w:sz w:val="24"/>
          <w:szCs w:val="24"/>
          <w:lang w:val="en-GB" w:eastAsia="en-GB"/>
        </w:rPr>
        <w:t>. Biomass and environmental metabolites can propagate between neighboring grid boxes based on convection-diffusion principles</w:t>
      </w:r>
      <w:r w:rsidR="001C3A09" w:rsidRPr="00C065F5">
        <w:rPr>
          <w:rFonts w:ascii="Times New Roman" w:eastAsia="Times New Roman" w:hAnsi="Times New Roman"/>
          <w:color w:val="000000" w:themeColor="text1"/>
          <w:sz w:val="24"/>
          <w:szCs w:val="24"/>
          <w:lang w:val="en-GB" w:eastAsia="en-GB"/>
        </w:rPr>
        <w:t xml:space="preserve"> a</w:t>
      </w:r>
      <w:r w:rsidR="001C3A09" w:rsidRPr="00C065F5">
        <w:rPr>
          <w:rFonts w:ascii="Times New Roman" w:hAnsi="Times New Roman"/>
          <w:color w:val="000000" w:themeColor="text1"/>
          <w:sz w:val="24"/>
          <w:szCs w:val="24"/>
          <w:lang w:val="en-GB"/>
        </w:rPr>
        <w:t>nd prevented into certain locations by the placement of barriers.</w:t>
      </w:r>
    </w:p>
    <w:p w14:paraId="153883B0" w14:textId="13ED1AF6"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Biomass Growth and Propagation: COMETS simulates the growth and propagation of biomass by solving partial differential equations. Biomass is treated as a spatially continuous variable</w:t>
      </w:r>
      <w:r w:rsidR="001C3A09" w:rsidRPr="00C065F5">
        <w:rPr>
          <w:rFonts w:ascii="Times New Roman" w:eastAsia="Times New Roman" w:hAnsi="Times New Roman"/>
          <w:color w:val="000000" w:themeColor="text1"/>
          <w:sz w:val="24"/>
          <w:szCs w:val="24"/>
          <w:lang w:val="en-GB" w:eastAsia="en-GB"/>
        </w:rPr>
        <w:t xml:space="preserve"> (</w:t>
      </w:r>
      <w:r w:rsidR="001C3A09" w:rsidRPr="00C065F5">
        <w:rPr>
          <w:rFonts w:ascii="Times New Roman" w:hAnsi="Times New Roman"/>
          <w:color w:val="000000" w:themeColor="text1"/>
          <w:sz w:val="24"/>
          <w:szCs w:val="24"/>
          <w:lang w:val="en-GB"/>
        </w:rPr>
        <w:t>locally averaged quantity)</w:t>
      </w:r>
      <w:r w:rsidRPr="00C63F42">
        <w:rPr>
          <w:rFonts w:ascii="Times New Roman" w:eastAsia="Times New Roman" w:hAnsi="Times New Roman"/>
          <w:color w:val="000000" w:themeColor="text1"/>
          <w:sz w:val="24"/>
          <w:szCs w:val="24"/>
          <w:lang w:val="en-GB" w:eastAsia="en-GB"/>
        </w:rPr>
        <w:t>, allowing simulations of macroscopic systems. This approach enables the study of large-scale dynamics.</w:t>
      </w:r>
    </w:p>
    <w:p w14:paraId="3420C6E3"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Stochastic Effects: COMETS incorporates two types of stochastic noise. Demographic noise accounts for sampling in finite populations, while growth rate noise considers fluctuations in nutrient availability and cellular properties.</w:t>
      </w:r>
    </w:p>
    <w:p w14:paraId="687AC509"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Extracellular Reactions: COMETS can simulate reactions occurring in the extracellular environment, independent of specific organisms. Users can implement reactions based on mass-action kinetics or Michaelis-Menten kinetics, enabling the simulation of extracellular enzymes.</w:t>
      </w:r>
    </w:p>
    <w:p w14:paraId="27E74A26" w14:textId="06B80BC2" w:rsidR="00C065F5" w:rsidRPr="00C065F5" w:rsidRDefault="00C63F42" w:rsidP="0068425C">
      <w:pPr>
        <w:numPr>
          <w:ilvl w:val="0"/>
          <w:numId w:val="8"/>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63F42">
        <w:rPr>
          <w:rFonts w:ascii="Times New Roman" w:eastAsia="Times New Roman" w:hAnsi="Times New Roman"/>
          <w:color w:val="000000" w:themeColor="text1"/>
          <w:sz w:val="24"/>
          <w:szCs w:val="24"/>
          <w:lang w:val="en-GB" w:eastAsia="en-GB"/>
        </w:rPr>
        <w:t>Random Mutation: COMETS allows the generation of mutated organisms during simulations to study evolutionary dynamics. Mutants with modified stoichiometry are randomly placed in grid boxes containing biomass of the ancestor, and mutation rates can accumulate over time</w:t>
      </w:r>
      <w:r w:rsidR="00C065F5">
        <w:rPr>
          <w:rFonts w:ascii="Times New Roman" w:eastAsia="Times New Roman" w:hAnsi="Times New Roman"/>
          <w:color w:val="000000" w:themeColor="text1"/>
          <w:sz w:val="24"/>
          <w:szCs w:val="24"/>
          <w:lang w:val="en-GB" w:eastAsia="en-GB"/>
        </w:rPr>
        <w:t xml:space="preserve"> </w:t>
      </w:r>
      <w:r w:rsidRPr="00C065F5">
        <w:rPr>
          <w:rFonts w:ascii="Times New Roman" w:hAnsi="Times New Roman"/>
          <w:color w:val="000000" w:themeColor="text1"/>
          <w:sz w:val="24"/>
          <w:szCs w:val="24"/>
          <w:lang w:val="en-GB"/>
        </w:rPr>
        <w:t xml:space="preserve">(Dukovski et al. 2021). </w:t>
      </w:r>
    </w:p>
    <w:p w14:paraId="7C1410E1" w14:textId="2A20226A" w:rsidR="009C0DAA" w:rsidRPr="00C065F5" w:rsidRDefault="009C0DAA" w:rsidP="00C065F5">
      <w:pPr>
        <w:spacing w:before="100" w:after="100" w:line="276" w:lineRule="auto"/>
        <w:jc w:val="both"/>
        <w:rPr>
          <w:rFonts w:ascii="Times New Roman" w:hAnsi="Times New Roman"/>
          <w:color w:val="000000" w:themeColor="text1"/>
          <w:sz w:val="24"/>
          <w:szCs w:val="24"/>
          <w:lang w:val="en-GB"/>
        </w:rPr>
      </w:pPr>
      <w:r w:rsidRPr="00C065F5">
        <w:rPr>
          <w:rFonts w:ascii="Times New Roman" w:hAnsi="Times New Roman"/>
          <w:color w:val="000000" w:themeColor="text1"/>
          <w:sz w:val="24"/>
          <w:szCs w:val="24"/>
          <w:lang w:val="en-GB"/>
        </w:rPr>
        <w:t xml:space="preserve">Using </w:t>
      </w:r>
      <w:proofErr w:type="gramStart"/>
      <w:r w:rsidRPr="00C065F5">
        <w:rPr>
          <w:rFonts w:ascii="Times New Roman" w:hAnsi="Times New Roman"/>
          <w:color w:val="000000" w:themeColor="text1"/>
          <w:sz w:val="24"/>
          <w:szCs w:val="24"/>
          <w:lang w:val="en-GB"/>
        </w:rPr>
        <w:t>COMETS</w:t>
      </w:r>
      <w:proofErr w:type="gramEnd"/>
      <w:r w:rsidRPr="00C065F5">
        <w:rPr>
          <w:rFonts w:ascii="Times New Roman" w:hAnsi="Times New Roman"/>
          <w:color w:val="000000" w:themeColor="text1"/>
          <w:sz w:val="24"/>
          <w:szCs w:val="24"/>
          <w:lang w:val="en-GB"/>
        </w:rPr>
        <w:t xml:space="preserve"> we can simulate an heterogeneous clonal population to see the growth capabilities with respect change in environmental conditions in contrast to an homogeneous wild type population. Some candidate genes and associated reactions selected from the modelling in M9</w:t>
      </w:r>
      <w:r w:rsidR="00C065F5" w:rsidRPr="00C065F5">
        <w:rPr>
          <w:rFonts w:ascii="Times New Roman" w:hAnsi="Times New Roman"/>
          <w:color w:val="000000" w:themeColor="text1"/>
          <w:sz w:val="24"/>
          <w:szCs w:val="24"/>
          <w:lang w:val="en-GB"/>
        </w:rPr>
        <w:t>/LB</w:t>
      </w:r>
      <w:r w:rsidRPr="00C065F5">
        <w:rPr>
          <w:rFonts w:ascii="Times New Roman" w:hAnsi="Times New Roman"/>
          <w:color w:val="000000" w:themeColor="text1"/>
          <w:sz w:val="24"/>
          <w:szCs w:val="24"/>
          <w:lang w:val="en-GB"/>
        </w:rPr>
        <w:t xml:space="preserve"> are to be down or upregulated to create new models set in coculture with the wt model in order to simulate this phenotypic heterogeneity</w:t>
      </w:r>
      <w:r w:rsidR="00C065F5" w:rsidRPr="00C065F5">
        <w:rPr>
          <w:rFonts w:ascii="Times New Roman" w:hAnsi="Times New Roman"/>
          <w:color w:val="000000" w:themeColor="text1"/>
          <w:sz w:val="24"/>
          <w:szCs w:val="24"/>
          <w:lang w:val="en-GB"/>
        </w:rPr>
        <w:t>.</w:t>
      </w:r>
    </w:p>
    <w:p w14:paraId="01939834" w14:textId="75514952" w:rsidR="007902ED" w:rsidRPr="007A366B" w:rsidRDefault="007902ED" w:rsidP="007A366B">
      <w:pPr>
        <w:rPr>
          <w:lang w:val="en-GB"/>
        </w:rPr>
      </w:pPr>
    </w:p>
    <w:p w14:paraId="1642BC83" w14:textId="77777777" w:rsidR="007902ED" w:rsidRDefault="0068425C">
      <w:pPr>
        <w:pStyle w:val="Ttulo1"/>
        <w:rPr>
          <w:rFonts w:ascii="Times New Roman" w:hAnsi="Times New Roman"/>
          <w:b/>
          <w:bCs/>
          <w:color w:val="232323"/>
          <w:sz w:val="24"/>
          <w:szCs w:val="24"/>
          <w:lang w:val="en-GB"/>
        </w:rPr>
      </w:pPr>
      <w:bookmarkStart w:id="166" w:name="_Toc137139866"/>
      <w:bookmarkStart w:id="167" w:name="_Toc137206690"/>
      <w:bookmarkStart w:id="168" w:name="_Toc137469053"/>
      <w:bookmarkStart w:id="169" w:name="_Toc137732286"/>
      <w:bookmarkStart w:id="170" w:name="_Toc138094379"/>
      <w:bookmarkStart w:id="171" w:name="_Toc138178728"/>
      <w:bookmarkStart w:id="172" w:name="_Toc138781793"/>
      <w:r>
        <w:rPr>
          <w:rFonts w:ascii="Times New Roman" w:hAnsi="Times New Roman"/>
          <w:b/>
          <w:bCs/>
          <w:color w:val="232323"/>
          <w:sz w:val="24"/>
          <w:szCs w:val="24"/>
          <w:lang w:val="en-GB"/>
        </w:rPr>
        <w:t>EXPERIMENTAL RESULTS &amp; DISCUSSION (25-30 pages)</w:t>
      </w:r>
      <w:bookmarkEnd w:id="166"/>
      <w:bookmarkEnd w:id="167"/>
      <w:bookmarkEnd w:id="168"/>
      <w:bookmarkEnd w:id="169"/>
      <w:bookmarkEnd w:id="170"/>
      <w:bookmarkEnd w:id="171"/>
      <w:bookmarkEnd w:id="172"/>
    </w:p>
    <w:p w14:paraId="1946BB38" w14:textId="58A4CC7B" w:rsidR="007902ED" w:rsidRDefault="0068425C">
      <w:pPr>
        <w:pStyle w:val="Prrafodelista"/>
        <w:numPr>
          <w:ilvl w:val="0"/>
          <w:numId w:val="2"/>
        </w:numPr>
        <w:spacing w:before="240"/>
        <w:jc w:val="both"/>
        <w:rPr>
          <w:rFonts w:ascii="Times New Roman" w:hAnsi="Times New Roman"/>
          <w:b/>
          <w:bCs/>
          <w:sz w:val="24"/>
          <w:szCs w:val="24"/>
          <w:u w:val="single"/>
          <w:lang w:val="en-GB"/>
        </w:rPr>
      </w:pPr>
      <w:bookmarkStart w:id="173" w:name="_Toc138781794"/>
      <w:r>
        <w:rPr>
          <w:rFonts w:ascii="Times New Roman" w:hAnsi="Times New Roman"/>
          <w:b/>
          <w:bCs/>
          <w:sz w:val="24"/>
          <w:szCs w:val="24"/>
          <w:u w:val="single"/>
          <w:lang w:val="en-GB"/>
        </w:rPr>
        <w:t>Data processing and methylation extraction</w:t>
      </w:r>
      <w:bookmarkEnd w:id="173"/>
    </w:p>
    <w:p w14:paraId="49891937" w14:textId="3B52763B" w:rsidR="007902ED" w:rsidRPr="00312EBE" w:rsidRDefault="0068425C">
      <w:pPr>
        <w:spacing w:before="100" w:after="100" w:line="276" w:lineRule="auto"/>
        <w:jc w:val="both"/>
        <w:rPr>
          <w:lang w:val="en-GB"/>
        </w:rPr>
      </w:pPr>
      <w:r>
        <w:rPr>
          <w:rFonts w:ascii="Times New Roman" w:hAnsi="Times New Roman"/>
          <w:sz w:val="24"/>
          <w:szCs w:val="24"/>
          <w:lang w:val="en-GB"/>
        </w:rPr>
        <w:lastRenderedPageBreak/>
        <w:t>On table 4, there is a summary of quality parameters obtained from mapping with bismark the bisulfite-treated samples. Values were pulled out from final html reports plus coverage calculation with samtools. Samples SRR15242564, SRR15242565, SRR15242568 and SRR15242569 had a final reasonably good average (table 4) and interval-based (Figure 2</w:t>
      </w:r>
      <w:r w:rsidR="000A5943">
        <w:rPr>
          <w:rFonts w:ascii="Times New Roman" w:hAnsi="Times New Roman"/>
          <w:sz w:val="24"/>
          <w:szCs w:val="24"/>
          <w:lang w:val="en-GB"/>
        </w:rPr>
        <w:t>6</w:t>
      </w:r>
      <w:r>
        <w:rPr>
          <w:rFonts w:ascii="Times New Roman" w:hAnsi="Times New Roman"/>
          <w:sz w:val="24"/>
          <w:szCs w:val="24"/>
          <w:lang w:val="en-GB"/>
        </w:rPr>
        <w:t xml:space="preserve">) coverage to go on with the analysis. </w:t>
      </w:r>
      <w:r>
        <w:rPr>
          <w:rFonts w:ascii="Times New Roman" w:hAnsi="Times New Roman"/>
          <w:color w:val="FF0000"/>
          <w:sz w:val="24"/>
          <w:szCs w:val="24"/>
          <w:lang w:val="en-GB"/>
        </w:rPr>
        <w:t xml:space="preserve">The formers belong to clone 1 (BSeq_1) whereas the latter two belong to clone 2 (BSeq_2). </w:t>
      </w:r>
      <w:r>
        <w:rPr>
          <w:rFonts w:ascii="Times New Roman" w:hAnsi="Times New Roman"/>
          <w:sz w:val="24"/>
          <w:szCs w:val="24"/>
          <w:lang w:val="en-GB"/>
        </w:rPr>
        <w:t>Samples SRR15242570 and SRR15242571</w:t>
      </w:r>
      <w:r>
        <w:rPr>
          <w:rStyle w:val="Hipervnculo"/>
          <w:rFonts w:ascii="Times New Roman" w:hAnsi="Times New Roman"/>
          <w:color w:val="auto"/>
          <w:sz w:val="24"/>
          <w:szCs w:val="24"/>
          <w:u w:val="none"/>
          <w:lang w:val="en-GB"/>
        </w:rPr>
        <w:t>, each of them belonging to one different clone</w:t>
      </w:r>
      <w:r>
        <w:rPr>
          <w:rFonts w:ascii="Times New Roman" w:hAnsi="Times New Roman"/>
          <w:sz w:val="24"/>
          <w:szCs w:val="24"/>
          <w:lang w:val="en-GB"/>
        </w:rPr>
        <w:t xml:space="preserve"> and both prepared with ABBS primer (A.M. library prep), where discarded because the final average coverage was very low.</w:t>
      </w:r>
    </w:p>
    <w:tbl>
      <w:tblPr>
        <w:tblW w:w="9072" w:type="dxa"/>
        <w:tblInd w:w="-288" w:type="dxa"/>
        <w:tblCellMar>
          <w:left w:w="10" w:type="dxa"/>
          <w:right w:w="10" w:type="dxa"/>
        </w:tblCellMar>
        <w:tblLook w:val="04A0" w:firstRow="1" w:lastRow="0" w:firstColumn="1" w:lastColumn="0" w:noHBand="0" w:noVBand="1"/>
      </w:tblPr>
      <w:tblGrid>
        <w:gridCol w:w="1277"/>
        <w:gridCol w:w="1026"/>
        <w:gridCol w:w="1277"/>
        <w:gridCol w:w="956"/>
        <w:gridCol w:w="1315"/>
        <w:gridCol w:w="931"/>
        <w:gridCol w:w="1292"/>
        <w:gridCol w:w="998"/>
      </w:tblGrid>
      <w:tr w:rsidR="007902ED" w14:paraId="5A5A1977" w14:textId="77777777">
        <w:tc>
          <w:tcPr>
            <w:tcW w:w="1277" w:type="dxa"/>
            <w:tcBorders>
              <w:bottom w:val="single" w:sz="4" w:space="0" w:color="000000"/>
              <w:right w:val="single" w:sz="4" w:space="0" w:color="000000"/>
            </w:tcBorders>
            <w:shd w:val="clear" w:color="auto" w:fill="auto"/>
            <w:tcMar>
              <w:top w:w="0" w:type="dxa"/>
              <w:left w:w="108" w:type="dxa"/>
              <w:bottom w:w="0" w:type="dxa"/>
              <w:right w:w="108" w:type="dxa"/>
            </w:tcMar>
          </w:tcPr>
          <w:p w14:paraId="2B992837" w14:textId="77777777" w:rsidR="007902ED" w:rsidRDefault="007902ED">
            <w:pPr>
              <w:spacing w:before="100" w:after="100"/>
              <w:rPr>
                <w:rFonts w:ascii="Times New Roman" w:hAnsi="Times New Roman"/>
                <w:sz w:val="18"/>
                <w:szCs w:val="18"/>
                <w:lang w:val="en-GB"/>
              </w:rPr>
            </w:pP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A87DE1"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Total reads</w:t>
            </w:r>
          </w:p>
        </w:tc>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F1E78C"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Unique alignments (%)</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CB249" w14:textId="5510961B"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No alignment (%)</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07ED9"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Multiple alignment (%)</w:t>
            </w:r>
          </w:p>
        </w:tc>
        <w:tc>
          <w:tcPr>
            <w:tcW w:w="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EF2CFE"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Duplicated (%)</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9DBDCD"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 xml:space="preserve">Deduplicated reads </w:t>
            </w:r>
          </w:p>
        </w:tc>
        <w:tc>
          <w:tcPr>
            <w:tcW w:w="9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3DC9"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Average coverage</w:t>
            </w:r>
          </w:p>
        </w:tc>
      </w:tr>
      <w:tr w:rsidR="007902ED" w14:paraId="758607D9"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8FD514" w14:textId="77777777" w:rsidR="007902ED" w:rsidRDefault="0068425C">
            <w:pPr>
              <w:spacing w:before="100" w:after="100"/>
            </w:pPr>
            <w:bookmarkStart w:id="174" w:name="_Hlk138323380"/>
            <w:r>
              <w:rPr>
                <w:rFonts w:ascii="Times New Roman" w:eastAsia="Times New Roman" w:hAnsi="Times New Roman"/>
                <w:sz w:val="18"/>
                <w:szCs w:val="18"/>
                <w:lang w:val="en-GB" w:eastAsia="en-GB"/>
              </w:rPr>
              <w:t>SRR15242564</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1EE3ADB" w14:textId="77777777" w:rsidR="007902ED" w:rsidRDefault="0068425C">
            <w:pPr>
              <w:spacing w:before="100" w:after="100"/>
            </w:pPr>
            <w:r>
              <w:rPr>
                <w:rFonts w:ascii="Times New Roman" w:hAnsi="Times New Roman"/>
                <w:sz w:val="18"/>
                <w:szCs w:val="18"/>
              </w:rPr>
              <w:t>26.900.953</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B54AE30"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66.7</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AAB3DFC"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31.4</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759827"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1.93</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85B056E"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7.15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EC3110" w14:textId="77777777" w:rsidR="007902ED" w:rsidRDefault="0068425C">
            <w:pPr>
              <w:spacing w:before="100" w:after="100"/>
            </w:pPr>
            <w:r>
              <w:rPr>
                <w:rFonts w:ascii="Times New Roman" w:hAnsi="Times New Roman"/>
                <w:sz w:val="18"/>
                <w:szCs w:val="18"/>
              </w:rPr>
              <w:t>16.652.329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23266E" w14:textId="77777777" w:rsidR="007902ED" w:rsidRDefault="0068425C">
            <w:pPr>
              <w:spacing w:before="100" w:after="100"/>
              <w:rPr>
                <w:rFonts w:ascii="Times New Roman" w:hAnsi="Times New Roman"/>
                <w:sz w:val="18"/>
                <w:szCs w:val="18"/>
              </w:rPr>
            </w:pPr>
            <w:r>
              <w:rPr>
                <w:rFonts w:ascii="Times New Roman" w:hAnsi="Times New Roman"/>
                <w:sz w:val="18"/>
                <w:szCs w:val="18"/>
              </w:rPr>
              <w:t>269.92</w:t>
            </w:r>
          </w:p>
        </w:tc>
      </w:tr>
      <w:tr w:rsidR="007902ED" w14:paraId="4A3D475E"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E81162" w14:textId="77777777" w:rsidR="007902ED" w:rsidRDefault="0068425C">
            <w:pPr>
              <w:spacing w:before="100" w:after="100"/>
            </w:pPr>
            <w:r>
              <w:rPr>
                <w:rFonts w:ascii="Times New Roman" w:eastAsia="Times New Roman" w:hAnsi="Times New Roman"/>
                <w:sz w:val="18"/>
                <w:szCs w:val="18"/>
                <w:lang w:val="en-GB" w:eastAsia="en-GB"/>
              </w:rPr>
              <w:t>SRR15242565</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EFB8B1" w14:textId="77777777" w:rsidR="007902ED" w:rsidRDefault="0068425C">
            <w:pPr>
              <w:spacing w:before="100" w:after="100"/>
            </w:pPr>
            <w:r>
              <w:rPr>
                <w:rFonts w:ascii="Times New Roman" w:hAnsi="Times New Roman"/>
                <w:sz w:val="18"/>
                <w:szCs w:val="18"/>
              </w:rPr>
              <w:t>23.732.818</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D8D1AD8"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74.1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4BA150"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24.6</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57879E5"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1.28</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9E8F505"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51.3</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90CAED1" w14:textId="77777777" w:rsidR="007902ED" w:rsidRDefault="0068425C">
            <w:pPr>
              <w:spacing w:before="100" w:after="100"/>
            </w:pPr>
            <w:r>
              <w:rPr>
                <w:rFonts w:ascii="Times New Roman" w:hAnsi="Times New Roman"/>
                <w:sz w:val="18"/>
                <w:szCs w:val="18"/>
              </w:rPr>
              <w:t>8.557.417</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69B2DEA" w14:textId="77777777" w:rsidR="007902ED" w:rsidRDefault="0068425C">
            <w:pPr>
              <w:spacing w:before="100" w:after="100"/>
              <w:rPr>
                <w:rFonts w:ascii="Times New Roman" w:hAnsi="Times New Roman"/>
                <w:sz w:val="18"/>
                <w:szCs w:val="18"/>
              </w:rPr>
            </w:pPr>
            <w:r>
              <w:rPr>
                <w:rFonts w:ascii="Times New Roman" w:hAnsi="Times New Roman"/>
                <w:sz w:val="18"/>
                <w:szCs w:val="18"/>
              </w:rPr>
              <w:t>138.41</w:t>
            </w:r>
          </w:p>
        </w:tc>
      </w:tr>
      <w:tr w:rsidR="007902ED" w14:paraId="4A251AE2"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E7C76D" w14:textId="77777777" w:rsidR="007902ED" w:rsidRDefault="0068425C">
            <w:pPr>
              <w:spacing w:before="100" w:after="100"/>
            </w:pPr>
            <w:r>
              <w:rPr>
                <w:rFonts w:ascii="Times New Roman" w:eastAsia="Times New Roman" w:hAnsi="Times New Roman"/>
                <w:sz w:val="18"/>
                <w:szCs w:val="18"/>
                <w:lang w:val="en-GB" w:eastAsia="en-GB"/>
              </w:rPr>
              <w:t>SRR15242568</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5DA781C" w14:textId="77777777" w:rsidR="007902ED" w:rsidRDefault="0068425C">
            <w:pPr>
              <w:spacing w:before="100" w:after="100"/>
            </w:pPr>
            <w:r>
              <w:rPr>
                <w:rFonts w:ascii="Times New Roman" w:hAnsi="Times New Roman"/>
                <w:sz w:val="18"/>
                <w:szCs w:val="18"/>
              </w:rPr>
              <w:t>25.126.669</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3ED05E"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66.1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CC8C46"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32</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2E4960"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1.85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5C1A996"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6.55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93C4CB" w14:textId="77777777" w:rsidR="007902ED" w:rsidRDefault="0068425C">
            <w:pPr>
              <w:spacing w:before="100" w:after="100"/>
            </w:pPr>
            <w:r>
              <w:rPr>
                <w:rFonts w:ascii="Times New Roman" w:hAnsi="Times New Roman"/>
                <w:sz w:val="18"/>
                <w:szCs w:val="18"/>
              </w:rPr>
              <w:t>15.531.579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CF18FC4" w14:textId="77777777" w:rsidR="007902ED" w:rsidRDefault="0068425C">
            <w:pPr>
              <w:spacing w:before="100" w:after="100"/>
              <w:rPr>
                <w:rFonts w:ascii="Times New Roman" w:hAnsi="Times New Roman"/>
                <w:sz w:val="18"/>
                <w:szCs w:val="18"/>
              </w:rPr>
            </w:pPr>
            <w:r>
              <w:rPr>
                <w:rFonts w:ascii="Times New Roman" w:hAnsi="Times New Roman"/>
                <w:sz w:val="18"/>
                <w:szCs w:val="18"/>
              </w:rPr>
              <w:t>251.713</w:t>
            </w:r>
          </w:p>
        </w:tc>
      </w:tr>
      <w:tr w:rsidR="007902ED" w14:paraId="08ECB817"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C853149" w14:textId="77777777" w:rsidR="007902ED" w:rsidRDefault="0068425C">
            <w:pPr>
              <w:spacing w:before="100" w:after="100"/>
            </w:pPr>
            <w:r>
              <w:rPr>
                <w:rFonts w:ascii="Times New Roman" w:eastAsia="Times New Roman" w:hAnsi="Times New Roman"/>
                <w:sz w:val="18"/>
                <w:szCs w:val="18"/>
                <w:lang w:val="en-GB" w:eastAsia="en-GB"/>
              </w:rPr>
              <w:t>SRR15242569</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C0878C" w14:textId="77777777" w:rsidR="007902ED" w:rsidRDefault="0068425C">
            <w:pPr>
              <w:spacing w:before="100" w:after="100"/>
            </w:pPr>
            <w:r>
              <w:rPr>
                <w:rFonts w:ascii="Times New Roman" w:hAnsi="Times New Roman"/>
                <w:sz w:val="18"/>
                <w:szCs w:val="18"/>
              </w:rPr>
              <w:t>24.355.597</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1CF162"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78.6</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E650941"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20</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520D57C"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1.35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AACBD8"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51.6</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5AD020" w14:textId="77777777" w:rsidR="007902ED" w:rsidRDefault="0068425C">
            <w:pPr>
              <w:spacing w:before="100" w:after="100"/>
            </w:pPr>
            <w:r>
              <w:rPr>
                <w:rFonts w:ascii="Times New Roman" w:hAnsi="Times New Roman"/>
                <w:sz w:val="18"/>
                <w:szCs w:val="18"/>
              </w:rPr>
              <w:t>9.261.726</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CEF0702" w14:textId="77777777" w:rsidR="007902ED" w:rsidRDefault="0068425C">
            <w:pPr>
              <w:spacing w:before="100" w:after="100"/>
              <w:rPr>
                <w:rFonts w:ascii="Times New Roman" w:hAnsi="Times New Roman"/>
                <w:sz w:val="18"/>
                <w:szCs w:val="18"/>
              </w:rPr>
            </w:pPr>
            <w:r>
              <w:rPr>
                <w:rFonts w:ascii="Times New Roman" w:hAnsi="Times New Roman"/>
                <w:sz w:val="18"/>
                <w:szCs w:val="18"/>
              </w:rPr>
              <w:t>149.867</w:t>
            </w:r>
          </w:p>
        </w:tc>
      </w:tr>
      <w:bookmarkEnd w:id="174"/>
      <w:tr w:rsidR="007902ED" w14:paraId="5D18EE0A" w14:textId="77777777">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C5EEE18" w14:textId="77777777" w:rsidR="007902ED" w:rsidRDefault="0068425C">
            <w:pPr>
              <w:spacing w:before="100" w:after="100"/>
            </w:pPr>
            <w:r>
              <w:rPr>
                <w:rFonts w:ascii="Times New Roman" w:hAnsi="Times New Roman"/>
                <w:sz w:val="18"/>
                <w:szCs w:val="18"/>
                <w:lang w:val="en-GB"/>
              </w:rPr>
              <w:t>SRR1</w:t>
            </w:r>
            <w:bookmarkStart w:id="175" w:name="_Hlt137298669"/>
            <w:bookmarkStart w:id="176" w:name="_Hlt137298670"/>
            <w:r>
              <w:rPr>
                <w:rFonts w:ascii="Times New Roman" w:hAnsi="Times New Roman"/>
                <w:sz w:val="18"/>
                <w:szCs w:val="18"/>
                <w:lang w:val="en-GB"/>
              </w:rPr>
              <w:t>5</w:t>
            </w:r>
            <w:bookmarkEnd w:id="175"/>
            <w:bookmarkEnd w:id="176"/>
            <w:r>
              <w:rPr>
                <w:rFonts w:ascii="Times New Roman" w:hAnsi="Times New Roman"/>
                <w:sz w:val="18"/>
                <w:szCs w:val="18"/>
                <w:lang w:val="en-GB"/>
              </w:rPr>
              <w:t>242570</w:t>
            </w:r>
          </w:p>
        </w:tc>
        <w:tc>
          <w:tcPr>
            <w:tcW w:w="102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60E10135" w14:textId="77777777" w:rsidR="007902ED" w:rsidRDefault="0068425C">
            <w:pPr>
              <w:spacing w:before="100" w:after="100"/>
            </w:pPr>
            <w:r>
              <w:rPr>
                <w:rFonts w:ascii="Times New Roman" w:hAnsi="Times New Roman"/>
                <w:sz w:val="18"/>
                <w:szCs w:val="18"/>
              </w:rPr>
              <w:t>4.445.597</w:t>
            </w:r>
          </w:p>
        </w:t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2F83D13"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30.1</w:t>
            </w:r>
          </w:p>
        </w:tc>
        <w:tc>
          <w:tcPr>
            <w:tcW w:w="95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84BCE2D"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69.4</w:t>
            </w:r>
          </w:p>
        </w:tc>
        <w:tc>
          <w:tcPr>
            <w:tcW w:w="1315"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0F31911B"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0.55</w:t>
            </w:r>
          </w:p>
        </w:tc>
        <w:tc>
          <w:tcPr>
            <w:tcW w:w="931"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B987CEA"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53.7</w:t>
            </w:r>
          </w:p>
        </w:tc>
        <w:tc>
          <w:tcPr>
            <w:tcW w:w="1292"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3FD217C" w14:textId="77777777" w:rsidR="007902ED" w:rsidRDefault="0068425C">
            <w:pPr>
              <w:spacing w:before="100" w:after="100"/>
            </w:pPr>
            <w:r>
              <w:rPr>
                <w:rFonts w:ascii="Times New Roman" w:hAnsi="Times New Roman"/>
                <w:sz w:val="18"/>
                <w:szCs w:val="18"/>
              </w:rPr>
              <w:t>618.645</w:t>
            </w:r>
          </w:p>
        </w:tc>
        <w:tc>
          <w:tcPr>
            <w:tcW w:w="998"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0FA4AEB" w14:textId="77777777" w:rsidR="007902ED" w:rsidRDefault="0068425C">
            <w:pPr>
              <w:spacing w:before="100" w:after="100"/>
              <w:rPr>
                <w:rFonts w:ascii="Times New Roman" w:hAnsi="Times New Roman"/>
                <w:sz w:val="18"/>
                <w:szCs w:val="18"/>
              </w:rPr>
            </w:pPr>
            <w:r>
              <w:rPr>
                <w:rFonts w:ascii="Times New Roman" w:hAnsi="Times New Roman"/>
                <w:sz w:val="18"/>
                <w:szCs w:val="18"/>
              </w:rPr>
              <w:t>9.3315</w:t>
            </w:r>
          </w:p>
        </w:tc>
      </w:tr>
      <w:tr w:rsidR="007902ED" w14:paraId="2E955972" w14:textId="77777777" w:rsidTr="000C52F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070D937" w14:textId="77777777" w:rsidR="007902ED" w:rsidRDefault="0068425C">
            <w:pPr>
              <w:spacing w:before="100" w:after="100"/>
            </w:pPr>
            <w:r>
              <w:rPr>
                <w:rFonts w:ascii="Times New Roman" w:hAnsi="Times New Roman"/>
                <w:sz w:val="18"/>
                <w:szCs w:val="18"/>
                <w:lang w:val="en-GB"/>
              </w:rPr>
              <w:t>SRR15242571</w:t>
            </w:r>
          </w:p>
        </w:tc>
        <w:tc>
          <w:tcPr>
            <w:tcW w:w="102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449D5D2" w14:textId="77777777" w:rsidR="007902ED" w:rsidRDefault="0068425C">
            <w:pPr>
              <w:spacing w:before="100" w:after="100"/>
            </w:pPr>
            <w:r>
              <w:rPr>
                <w:rFonts w:ascii="Times New Roman" w:hAnsi="Times New Roman"/>
                <w:sz w:val="18"/>
                <w:szCs w:val="18"/>
              </w:rPr>
              <w:t>5.686.332</w:t>
            </w:r>
          </w:p>
        </w:t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9C8DAA"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41.8</w:t>
            </w:r>
          </w:p>
        </w:tc>
        <w:tc>
          <w:tcPr>
            <w:tcW w:w="95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3F38B52"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57.2</w:t>
            </w:r>
          </w:p>
        </w:tc>
        <w:tc>
          <w:tcPr>
            <w:tcW w:w="1315"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6134BD73"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0.994</w:t>
            </w:r>
          </w:p>
        </w:tc>
        <w:tc>
          <w:tcPr>
            <w:tcW w:w="931"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54DDF0" w14:textId="77777777" w:rsidR="007902ED" w:rsidRDefault="0068425C">
            <w:pPr>
              <w:spacing w:before="100" w:after="100"/>
              <w:rPr>
                <w:rFonts w:ascii="Times New Roman" w:hAnsi="Times New Roman"/>
                <w:sz w:val="18"/>
                <w:szCs w:val="18"/>
                <w:lang w:val="en-GB"/>
              </w:rPr>
            </w:pPr>
            <w:r>
              <w:rPr>
                <w:rFonts w:ascii="Times New Roman" w:hAnsi="Times New Roman"/>
                <w:sz w:val="18"/>
                <w:szCs w:val="18"/>
                <w:lang w:val="en-GB"/>
              </w:rPr>
              <w:t>55</w:t>
            </w:r>
          </w:p>
        </w:tc>
        <w:tc>
          <w:tcPr>
            <w:tcW w:w="1292"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5D30F03" w14:textId="77777777" w:rsidR="007902ED" w:rsidRDefault="0068425C">
            <w:pPr>
              <w:spacing w:before="100" w:after="100"/>
            </w:pPr>
            <w:r>
              <w:rPr>
                <w:rFonts w:ascii="Times New Roman" w:hAnsi="Times New Roman"/>
                <w:sz w:val="18"/>
                <w:szCs w:val="18"/>
              </w:rPr>
              <w:t>1.069.696</w:t>
            </w:r>
          </w:p>
        </w:tc>
        <w:tc>
          <w:tcPr>
            <w:tcW w:w="998"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CF3C339" w14:textId="77777777" w:rsidR="007902ED" w:rsidRDefault="0068425C">
            <w:pPr>
              <w:keepNext/>
              <w:spacing w:before="100" w:after="100"/>
              <w:rPr>
                <w:rFonts w:ascii="Times New Roman" w:hAnsi="Times New Roman"/>
                <w:sz w:val="18"/>
                <w:szCs w:val="18"/>
              </w:rPr>
            </w:pPr>
            <w:r>
              <w:rPr>
                <w:rFonts w:ascii="Times New Roman" w:hAnsi="Times New Roman"/>
                <w:sz w:val="18"/>
                <w:szCs w:val="18"/>
              </w:rPr>
              <w:t>7.94405</w:t>
            </w:r>
          </w:p>
        </w:tc>
      </w:tr>
      <w:tr w:rsidR="000C52FC" w:rsidRPr="0068425C" w14:paraId="041E30F1" w14:textId="77777777" w:rsidTr="000C52FC">
        <w:tc>
          <w:tcPr>
            <w:tcW w:w="9072" w:type="dxa"/>
            <w:gridSpan w:val="8"/>
            <w:tcBorders>
              <w:top w:val="single" w:sz="4" w:space="0" w:color="auto"/>
            </w:tcBorders>
            <w:shd w:val="clear" w:color="auto" w:fill="auto"/>
            <w:tcMar>
              <w:top w:w="0" w:type="dxa"/>
              <w:left w:w="108" w:type="dxa"/>
              <w:bottom w:w="0" w:type="dxa"/>
              <w:right w:w="108" w:type="dxa"/>
            </w:tcMar>
          </w:tcPr>
          <w:p w14:paraId="2F05947C" w14:textId="132A4B05" w:rsidR="000C52FC" w:rsidRPr="00210740" w:rsidRDefault="000C52FC" w:rsidP="00210740">
            <w:pPr>
              <w:keepNext/>
              <w:spacing w:before="100" w:after="100"/>
              <w:jc w:val="both"/>
              <w:rPr>
                <w:rFonts w:ascii="Times New Roman" w:hAnsi="Times New Roman"/>
                <w:color w:val="808080" w:themeColor="background1" w:themeShade="80"/>
                <w:sz w:val="18"/>
                <w:szCs w:val="18"/>
                <w:lang w:val="en-GB"/>
              </w:rPr>
            </w:pPr>
            <w:r w:rsidRPr="00210740">
              <w:rPr>
                <w:rFonts w:cs="Calibri"/>
                <w:i/>
                <w:iCs/>
                <w:color w:val="808080" w:themeColor="background1" w:themeShade="80"/>
                <w:sz w:val="18"/>
                <w:szCs w:val="18"/>
                <w:lang w:val="en-GB"/>
              </w:rPr>
              <w:t>Table 4. Parameters from bisulfite sequencing data. Each run of sequencing is represented by the “total reads”. After aligning with bismark the reads excluded are those “no alignment” and “multiple alignment”. “Unique alignments” are the reads kept. Among these those different paired reads mapped exactly on the same positions are considered PCR duplicates, “duplicated” fraction. The final number of properly mapped reads are “deduplicated reads”, after quality mapping filter &gt; 20 the final “average coverage” was calculated and used as exclusion parameter for the two last samples.</w:t>
            </w:r>
          </w:p>
        </w:tc>
      </w:tr>
    </w:tbl>
    <w:p w14:paraId="65E78CA1" w14:textId="576B08E9" w:rsidR="007902ED"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Table 5 summarizes methylation information extracted. In all the samples the level of methylation is similar, around 4,2% of the cytosines found at the mapped reads were called methylated. An even level of methylation denotes that the cultures had been treated similarly and no sample bias is introduced. Moreover, most of the Cs appear in CHG context (above 84%). This is precisely the context of the C</w:t>
      </w:r>
      <w:r>
        <w:rPr>
          <w:rFonts w:ascii="Times New Roman" w:hAnsi="Times New Roman"/>
          <w:b/>
          <w:bCs/>
          <w:sz w:val="24"/>
          <w:szCs w:val="24"/>
          <w:lang w:val="en-GB"/>
        </w:rPr>
        <w:t>CWG</w:t>
      </w:r>
      <w:r>
        <w:rPr>
          <w:rFonts w:ascii="Times New Roman" w:hAnsi="Times New Roman"/>
          <w:sz w:val="24"/>
          <w:szCs w:val="24"/>
          <w:lang w:val="en-GB"/>
        </w:rPr>
        <w:t xml:space="preserve">G motif methylated by Dcm. </w:t>
      </w:r>
    </w:p>
    <w:p w14:paraId="4C5A0B88" w14:textId="6E880532" w:rsidR="000C52FC"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Nevertheless, as for the case of CpG context there is a rather high percentage for a bacterial genome since prokaryotes do not contain endogenous CpG methylases, in fact, </w:t>
      </w:r>
      <w:r>
        <w:rPr>
          <w:rFonts w:ascii="Times New Roman" w:hAnsi="Times New Roman"/>
          <w:i/>
          <w:iCs/>
          <w:sz w:val="24"/>
          <w:szCs w:val="24"/>
          <w:lang w:val="en-GB"/>
        </w:rPr>
        <w:t>E. coli</w:t>
      </w:r>
      <w:r>
        <w:rPr>
          <w:rFonts w:ascii="Times New Roman" w:hAnsi="Times New Roman"/>
          <w:sz w:val="24"/>
          <w:szCs w:val="24"/>
          <w:lang w:val="en-GB"/>
        </w:rPr>
        <w:t xml:space="preserve"> contains restriction enzymes that cleave on this DNA methylated context (Nichol and Pearson n.d.). In addition, a CHH methylase has not been identified in </w:t>
      </w:r>
      <w:r>
        <w:rPr>
          <w:rFonts w:ascii="Times New Roman" w:hAnsi="Times New Roman"/>
          <w:i/>
          <w:iCs/>
          <w:sz w:val="24"/>
          <w:szCs w:val="24"/>
          <w:lang w:val="en-GB"/>
        </w:rPr>
        <w:t>E. coli.</w:t>
      </w:r>
      <w:r>
        <w:rPr>
          <w:rFonts w:ascii="Times New Roman" w:hAnsi="Times New Roman"/>
          <w:sz w:val="24"/>
          <w:szCs w:val="24"/>
          <w:lang w:val="en-GB"/>
        </w:rPr>
        <w:t xml:space="preserve"> Bisulfite conversion is not 100% efficient, leading to incomplete conversion of unmethylated cytosines. This can result in false-positive interpretations of methylation status during analysis, as unconverted cytosines may be mistakenly identified as methylated</w:t>
      </w:r>
      <w:r>
        <w:rPr>
          <w:lang w:val="en-GB"/>
        </w:rPr>
        <w:t>.</w:t>
      </w:r>
      <w:r>
        <w:rPr>
          <w:rFonts w:ascii="Times New Roman" w:hAnsi="Times New Roman"/>
          <w:sz w:val="24"/>
          <w:szCs w:val="24"/>
          <w:lang w:val="en-GB"/>
        </w:rPr>
        <w:t xml:space="preserve"> However, at every position called methylated in CpG and CHH context, the low coverage and/or percentage of methylation (&lt;25%) drives them excluded. After filtering in this way on the bed files, 100% the hits found in a </w:t>
      </w:r>
      <w:r>
        <w:rPr>
          <w:rStyle w:val="Textoennegrita"/>
          <w:rFonts w:ascii="Times New Roman" w:hAnsi="Times New Roman"/>
          <w:sz w:val="24"/>
          <w:szCs w:val="24"/>
          <w:lang w:val="en-GB"/>
        </w:rPr>
        <w:t>CHG context</w:t>
      </w:r>
      <w:r>
        <w:rPr>
          <w:rFonts w:ascii="Times New Roman" w:hAnsi="Times New Roman"/>
          <w:sz w:val="24"/>
          <w:szCs w:val="24"/>
          <w:lang w:val="en-GB"/>
        </w:rPr>
        <w:t xml:space="preserve">.  Then, the samples that belong to the </w:t>
      </w:r>
      <w:r>
        <w:rPr>
          <w:rFonts w:ascii="Times New Roman" w:hAnsi="Times New Roman"/>
          <w:sz w:val="24"/>
          <w:szCs w:val="24"/>
          <w:lang w:val="en-GB"/>
        </w:rPr>
        <w:lastRenderedPageBreak/>
        <w:t xml:space="preserve">same clone and passed the quality controls were intersected and the resulting will be </w:t>
      </w:r>
      <w:r>
        <w:rPr>
          <w:noProof/>
          <w:lang w:val="en-GB"/>
        </w:rPr>
        <mc:AlternateContent>
          <mc:Choice Requires="wpg">
            <w:drawing>
              <wp:anchor distT="0" distB="0" distL="114300" distR="114300" simplePos="0" relativeHeight="251820032" behindDoc="0" locked="0" layoutInCell="1" allowOverlap="1" wp14:anchorId="06C2B3B2" wp14:editId="74E2C61D">
                <wp:simplePos x="0" y="0"/>
                <wp:positionH relativeFrom="margin">
                  <wp:posOffset>6350</wp:posOffset>
                </wp:positionH>
                <wp:positionV relativeFrom="paragraph">
                  <wp:posOffset>699366</wp:posOffset>
                </wp:positionV>
                <wp:extent cx="5400040" cy="4015122"/>
                <wp:effectExtent l="0" t="0" r="0" b="0"/>
                <wp:wrapTopAndBottom/>
                <wp:docPr id="1250924913" name="Group 7"/>
                <wp:cNvGraphicFramePr/>
                <a:graphic xmlns:a="http://schemas.openxmlformats.org/drawingml/2006/main">
                  <a:graphicData uri="http://schemas.microsoft.com/office/word/2010/wordprocessingGroup">
                    <wpg:wgp>
                      <wpg:cNvGrpSpPr/>
                      <wpg:grpSpPr>
                        <a:xfrm>
                          <a:off x="0" y="0"/>
                          <a:ext cx="5400040" cy="4015122"/>
                          <a:chOff x="0" y="0"/>
                          <a:chExt cx="5400044" cy="4015769"/>
                        </a:xfrm>
                      </wpg:grpSpPr>
                      <pic:pic xmlns:pic="http://schemas.openxmlformats.org/drawingml/2006/picture">
                        <pic:nvPicPr>
                          <pic:cNvPr id="1282880236" name="Picture 1"/>
                          <pic:cNvPicPr>
                            <a:picLocks noChangeAspect="1"/>
                          </pic:cNvPicPr>
                        </pic:nvPicPr>
                        <pic:blipFill>
                          <a:blip r:embed="rId103"/>
                          <a:stretch>
                            <a:fillRect/>
                          </a:stretch>
                        </pic:blipFill>
                        <pic:spPr>
                          <a:xfrm>
                            <a:off x="0" y="0"/>
                            <a:ext cx="5400044" cy="3260721"/>
                          </a:xfrm>
                          <a:prstGeom prst="rect">
                            <a:avLst/>
                          </a:prstGeom>
                          <a:noFill/>
                          <a:ln>
                            <a:noFill/>
                            <a:prstDash/>
                          </a:ln>
                        </pic:spPr>
                      </pic:pic>
                      <wps:wsp>
                        <wps:cNvPr id="1250219429" name="Text Box 1"/>
                        <wps:cNvSpPr txBox="1"/>
                        <wps:spPr>
                          <a:xfrm>
                            <a:off x="0" y="3317792"/>
                            <a:ext cx="5400044" cy="697977"/>
                          </a:xfrm>
                          <a:prstGeom prst="rect">
                            <a:avLst/>
                          </a:prstGeom>
                        </wps:spPr>
                        <wps:txbx>
                          <w:txbxContent>
                            <w:p w14:paraId="66F56524" w14:textId="73C70215" w:rsidR="0068425C" w:rsidRPr="00210740" w:rsidRDefault="0068425C" w:rsidP="00210740">
                              <w:pPr>
                                <w:pStyle w:val="Descripcin"/>
                                <w:widowControl w:val="0"/>
                                <w:spacing w:before="240"/>
                                <w:jc w:val="both"/>
                                <w:rPr>
                                  <w:sz w:val="16"/>
                                  <w:szCs w:val="16"/>
                                  <w:lang w:val="en-GB"/>
                                </w:rPr>
                              </w:pPr>
                              <w:r w:rsidRPr="00210740">
                                <w:rPr>
                                  <w:lang w:val="en-GB"/>
                                </w:rPr>
                                <w:t>Figure 2</w:t>
                              </w:r>
                              <w:r>
                                <w:rPr>
                                  <w:lang w:val="en-GB"/>
                                </w:rPr>
                                <w:t>6</w:t>
                              </w:r>
                              <w:r w:rsidRPr="00210740">
                                <w:rPr>
                                  <w:lang w:val="en-GB"/>
                                </w:rPr>
                                <w:t>. Coverage of the four selected bisulfite samples calculated as an average of the filtered reads’ single positions' coverage along 1000bp intervals on the E. coli genome. All of them have a very similar pattern discarding sample biases.</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06C2B3B2" id="_x0000_s1103" style="position:absolute;left:0;text-align:left;margin-left:.5pt;margin-top:55.05pt;width:425.2pt;height:316.15pt;z-index:251820032;mso-position-horizontal-relative:margin;mso-height-relative:margin" coordsize="54000,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">
                <v:shape id="Picture 1" o:spid="_x0000_s1104" type="#_x0000_t75" style="position:absolute;width:5400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">
                  <v:imagedata r:id="rId104" o:title=""/>
                </v:shape>
                <v:shape id="_x0000_s1105" type="#_x0000_t202" style="position:absolute;top:33177;width:54000;height: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" filled="f" stroked="f">
                  <v:textbox style="mso-fit-shape-to-text:t" inset="0,0,0,0">
                    <w:txbxContent>
                      <w:p w14:paraId="66F56524" w14:textId="73C70215" w:rsidR="0068425C" w:rsidRPr="00210740" w:rsidRDefault="0068425C" w:rsidP="00210740">
                        <w:pPr>
                          <w:pStyle w:val="Descripcin"/>
                          <w:widowControl w:val="0"/>
                          <w:spacing w:before="240"/>
                          <w:jc w:val="both"/>
                          <w:rPr>
                            <w:sz w:val="16"/>
                            <w:szCs w:val="16"/>
                            <w:lang w:val="en-GB"/>
                          </w:rPr>
                        </w:pPr>
                        <w:r w:rsidRPr="00210740">
                          <w:rPr>
                            <w:lang w:val="en-GB"/>
                          </w:rPr>
                          <w:t>Figure 2</w:t>
                        </w:r>
                        <w:r>
                          <w:rPr>
                            <w:lang w:val="en-GB"/>
                          </w:rPr>
                          <w:t>6</w:t>
                        </w:r>
                        <w:r w:rsidRPr="00210740">
                          <w:rPr>
                            <w:lang w:val="en-GB"/>
                          </w:rPr>
                          <w:t>. Coverage of the four selected bisulfite samples calculated as an average of the filtered reads’ single positions' coverage along 1000bp intervals on the E. coli genome. All of them have a very similar pattern discarding sample biases.</w:t>
                        </w:r>
                      </w:p>
                    </w:txbxContent>
                  </v:textbox>
                </v:shape>
                <w10:wrap type="topAndBottom" anchorx="margin"/>
              </v:group>
            </w:pict>
          </mc:Fallback>
        </mc:AlternateContent>
      </w:r>
      <w:r>
        <w:rPr>
          <w:rFonts w:ascii="Times New Roman" w:hAnsi="Times New Roman"/>
          <w:sz w:val="24"/>
          <w:szCs w:val="24"/>
          <w:lang w:val="en-GB"/>
        </w:rPr>
        <w:t>named after BSeq_1 and BSeq_2.</w:t>
      </w:r>
    </w:p>
    <w:tbl>
      <w:tblPr>
        <w:tblW w:w="7230" w:type="dxa"/>
        <w:tblCellMar>
          <w:left w:w="10" w:type="dxa"/>
          <w:right w:w="10" w:type="dxa"/>
        </w:tblCellMar>
        <w:tblLook w:val="04A0" w:firstRow="1" w:lastRow="0" w:firstColumn="1" w:lastColumn="0" w:noHBand="0" w:noVBand="1"/>
      </w:tblPr>
      <w:tblGrid>
        <w:gridCol w:w="1395"/>
        <w:gridCol w:w="1582"/>
        <w:gridCol w:w="1418"/>
        <w:gridCol w:w="1417"/>
        <w:gridCol w:w="1418"/>
      </w:tblGrid>
      <w:tr w:rsidR="007902ED" w14:paraId="4314F0ED" w14:textId="77777777">
        <w:tc>
          <w:tcPr>
            <w:tcW w:w="1395" w:type="dxa"/>
            <w:tcBorders>
              <w:bottom w:val="single" w:sz="4" w:space="0" w:color="000000"/>
              <w:right w:val="single" w:sz="4" w:space="0" w:color="000000"/>
            </w:tcBorders>
            <w:shd w:val="clear" w:color="auto" w:fill="auto"/>
            <w:tcMar>
              <w:top w:w="0" w:type="dxa"/>
              <w:left w:w="108" w:type="dxa"/>
              <w:bottom w:w="0" w:type="dxa"/>
              <w:right w:w="108" w:type="dxa"/>
            </w:tcMar>
          </w:tcPr>
          <w:p w14:paraId="5EA79C5B" w14:textId="77777777" w:rsidR="007902ED" w:rsidRDefault="007902ED">
            <w:pPr>
              <w:spacing w:after="0"/>
              <w:rPr>
                <w:rFonts w:ascii="Times New Roman" w:hAnsi="Times New Roman"/>
                <w:sz w:val="20"/>
                <w:szCs w:val="20"/>
                <w:lang w:val="en-GB"/>
              </w:rPr>
            </w:pP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648AA"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Percentage of Cs methylated</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BE9A64" w14:textId="77777777" w:rsidR="007902ED" w:rsidRDefault="0068425C">
            <w:pPr>
              <w:spacing w:after="0"/>
            </w:pPr>
            <w:r>
              <w:rPr>
                <w:rFonts w:ascii="Times New Roman" w:hAnsi="Times New Roman"/>
                <w:sz w:val="20"/>
                <w:szCs w:val="20"/>
              </w:rPr>
              <w:t>% methylation (CpG context)</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35D919" w14:textId="219C20AB" w:rsidR="007902ED" w:rsidRDefault="0068425C">
            <w:pPr>
              <w:spacing w:after="0"/>
            </w:pPr>
            <w:r>
              <w:rPr>
                <w:rFonts w:ascii="Times New Roman" w:hAnsi="Times New Roman"/>
                <w:sz w:val="20"/>
                <w:szCs w:val="20"/>
              </w:rPr>
              <w:t>% methylation (CHG context)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D68E10" w14:textId="77777777" w:rsidR="007902ED" w:rsidRDefault="0068425C">
            <w:pPr>
              <w:spacing w:after="0"/>
            </w:pPr>
            <w:r>
              <w:rPr>
                <w:rFonts w:ascii="Times New Roman" w:hAnsi="Times New Roman"/>
                <w:sz w:val="20"/>
                <w:szCs w:val="20"/>
              </w:rPr>
              <w:t>% methylation (CHH context)</w:t>
            </w:r>
          </w:p>
        </w:tc>
      </w:tr>
      <w:tr w:rsidR="007902ED" w14:paraId="041E10B0"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6B8A58" w14:textId="77777777" w:rsidR="007902ED" w:rsidRDefault="0068425C">
            <w:pPr>
              <w:spacing w:after="0"/>
            </w:pPr>
            <w:r>
              <w:rPr>
                <w:rFonts w:ascii="Times New Roman" w:eastAsia="Times New Roman" w:hAnsi="Times New Roman"/>
                <w:sz w:val="20"/>
                <w:szCs w:val="20"/>
                <w:lang w:val="en-GB" w:eastAsia="en-GB"/>
              </w:rPr>
              <w:t>SRR15242564</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A70811"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D538E" w14:textId="77777777" w:rsidR="007902ED" w:rsidRDefault="006842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AB778E" w14:textId="77777777" w:rsidR="007902ED" w:rsidRDefault="0068425C">
            <w:pPr>
              <w:pStyle w:val="HTMLconformatoprevio"/>
              <w:shd w:val="clear" w:color="auto" w:fill="FFFFFF"/>
              <w:wordWrap w:val="0"/>
            </w:pPr>
            <w:r>
              <w:rPr>
                <w:rStyle w:val="gnd-iwgdh3b"/>
                <w:rFonts w:ascii="Times New Roman" w:hAnsi="Times New Roman" w:cs="Times New Roman"/>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165DEC" w14:textId="77777777" w:rsidR="007902ED" w:rsidRDefault="0068425C">
            <w:pPr>
              <w:spacing w:after="0"/>
            </w:pPr>
            <w:r>
              <w:rPr>
                <w:rFonts w:ascii="Times New Roman" w:eastAsia="Times New Roman" w:hAnsi="Times New Roman"/>
                <w:sz w:val="20"/>
                <w:szCs w:val="20"/>
                <w:lang w:val="en-GB" w:eastAsia="en-GB"/>
              </w:rPr>
              <w:t>7.143</w:t>
            </w:r>
          </w:p>
        </w:tc>
      </w:tr>
      <w:tr w:rsidR="007902ED" w14:paraId="420AA78D"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2DD46" w14:textId="77777777" w:rsidR="007902ED" w:rsidRDefault="0068425C">
            <w:pPr>
              <w:spacing w:after="0"/>
            </w:pPr>
            <w:r>
              <w:rPr>
                <w:rFonts w:ascii="Times New Roman" w:eastAsia="Times New Roman" w:hAnsi="Times New Roman"/>
                <w:sz w:val="20"/>
                <w:szCs w:val="20"/>
                <w:lang w:val="en-GB" w:eastAsia="en-GB"/>
              </w:rPr>
              <w:t>SRR15242565</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F75C9"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67210" w14:textId="77777777" w:rsidR="007902ED" w:rsidRDefault="0068425C">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2CC0B" w14:textId="77777777" w:rsidR="007902ED" w:rsidRDefault="0068425C">
            <w:pPr>
              <w:spacing w:after="0"/>
            </w:pPr>
            <w:r>
              <w:rPr>
                <w:rStyle w:val="gnd-iwgdh3b"/>
                <w:rFonts w:ascii="Times New Roman" w:hAnsi="Times New Roman"/>
                <w:sz w:val="20"/>
                <w:szCs w:val="20"/>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5AA221" w14:textId="77777777" w:rsidR="007902ED" w:rsidRDefault="0068425C">
            <w:pPr>
              <w:spacing w:after="0"/>
            </w:pPr>
            <w:r>
              <w:rPr>
                <w:rFonts w:ascii="Times New Roman" w:eastAsia="Times New Roman" w:hAnsi="Times New Roman"/>
                <w:sz w:val="20"/>
                <w:szCs w:val="20"/>
                <w:lang w:val="en-GB" w:eastAsia="en-GB"/>
              </w:rPr>
              <w:t>7.143</w:t>
            </w:r>
          </w:p>
        </w:tc>
      </w:tr>
      <w:tr w:rsidR="007902ED" w14:paraId="6B9ABD93"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AA4B7" w14:textId="77777777" w:rsidR="007902ED" w:rsidRDefault="0068425C">
            <w:pPr>
              <w:spacing w:after="0"/>
            </w:pPr>
            <w:r>
              <w:rPr>
                <w:rFonts w:ascii="Times New Roman" w:eastAsia="Times New Roman" w:hAnsi="Times New Roman"/>
                <w:sz w:val="20"/>
                <w:szCs w:val="20"/>
                <w:lang w:val="en-GB" w:eastAsia="en-GB"/>
              </w:rPr>
              <w:t>SRR15242568</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DC7D0"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74D67" w14:textId="005660DF" w:rsidR="007902ED" w:rsidRDefault="0068425C">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15643" w14:textId="77777777" w:rsidR="007902ED" w:rsidRDefault="0068425C">
            <w:pPr>
              <w:pStyle w:val="HTMLconformatoprevio"/>
              <w:shd w:val="clear" w:color="auto" w:fill="FFFFFF"/>
              <w:wordWrap w:val="0"/>
            </w:pPr>
            <w:r>
              <w:rPr>
                <w:rStyle w:val="gnd-iwgdh3b"/>
                <w:rFonts w:ascii="Times New Roman" w:hAnsi="Times New Roman" w:cs="Times New Roman"/>
              </w:rPr>
              <w:t>88.095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72D1E" w14:textId="77777777" w:rsidR="007902ED" w:rsidRDefault="0068425C">
            <w:pPr>
              <w:pStyle w:val="HTMLconformatoprevio"/>
              <w:shd w:val="clear" w:color="auto" w:fill="FFFFFF"/>
              <w:wordWrap w:val="0"/>
            </w:pPr>
            <w:r>
              <w:rPr>
                <w:rStyle w:val="gnd-iwgdh3b"/>
                <w:rFonts w:ascii="Times New Roman" w:hAnsi="Times New Roman" w:cs="Times New Roman"/>
              </w:rPr>
              <w:t>4.762</w:t>
            </w:r>
          </w:p>
        </w:tc>
      </w:tr>
      <w:tr w:rsidR="007902ED" w14:paraId="48578C1B"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79CE6" w14:textId="77777777" w:rsidR="007902ED" w:rsidRDefault="0068425C">
            <w:pPr>
              <w:spacing w:after="0"/>
            </w:pPr>
            <w:r>
              <w:rPr>
                <w:rFonts w:ascii="Times New Roman" w:eastAsia="Times New Roman" w:hAnsi="Times New Roman"/>
                <w:sz w:val="20"/>
                <w:szCs w:val="20"/>
                <w:lang w:val="en-GB" w:eastAsia="en-GB"/>
              </w:rPr>
              <w:t>SRR15242569</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AFDFE"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4.5%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EDC54" w14:textId="77777777" w:rsidR="007902ED" w:rsidRDefault="0068425C">
            <w:pPr>
              <w:pStyle w:val="HTMLconformatoprevio"/>
              <w:shd w:val="clear" w:color="auto" w:fill="FFFFFF"/>
              <w:wordWrap w:val="0"/>
            </w:pPr>
            <w:r>
              <w:rPr>
                <w:rStyle w:val="gnd-iwgdh3b"/>
                <w:rFonts w:ascii="Times New Roman" w:hAnsi="Times New Roman" w:cs="Times New Roman"/>
              </w:rPr>
              <w:t>8.889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7614D" w14:textId="77777777" w:rsidR="007902ED" w:rsidRDefault="0068425C">
            <w:pPr>
              <w:pStyle w:val="HTMLconformatoprevio"/>
              <w:shd w:val="clear" w:color="auto" w:fill="FFFFFF"/>
              <w:wordWrap w:val="0"/>
            </w:pPr>
            <w:r>
              <w:rPr>
                <w:rStyle w:val="gnd-iwgdh3b"/>
                <w:rFonts w:ascii="Times New Roman" w:hAnsi="Times New Roman" w:cs="Times New Roman"/>
              </w:rPr>
              <w:t>84.444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C9833" w14:textId="77777777" w:rsidR="007902ED" w:rsidRDefault="0068425C">
            <w:pPr>
              <w:pStyle w:val="HTMLconformatoprevio"/>
              <w:keepNext/>
              <w:shd w:val="clear" w:color="auto" w:fill="FFFFFF"/>
              <w:wordWrap w:val="0"/>
            </w:pPr>
            <w:r>
              <w:rPr>
                <w:rStyle w:val="gnd-iwgdh3b"/>
                <w:rFonts w:ascii="Times New Roman" w:hAnsi="Times New Roman" w:cs="Times New Roman"/>
              </w:rPr>
              <w:t>6.667</w:t>
            </w:r>
          </w:p>
        </w:tc>
      </w:tr>
      <w:tr w:rsidR="007902ED" w:rsidRPr="0068425C" w14:paraId="5756D858" w14:textId="77777777">
        <w:tc>
          <w:tcPr>
            <w:tcW w:w="7230" w:type="dxa"/>
            <w:gridSpan w:val="5"/>
            <w:tcBorders>
              <w:top w:val="single" w:sz="4" w:space="0" w:color="000000"/>
            </w:tcBorders>
            <w:shd w:val="clear" w:color="auto" w:fill="auto"/>
            <w:tcMar>
              <w:top w:w="0" w:type="dxa"/>
              <w:left w:w="108" w:type="dxa"/>
              <w:bottom w:w="0" w:type="dxa"/>
              <w:right w:w="108" w:type="dxa"/>
            </w:tcMar>
          </w:tcPr>
          <w:p w14:paraId="61A6CEC2" w14:textId="1A90E4CD" w:rsidR="007902ED" w:rsidRPr="00210740" w:rsidRDefault="0068425C">
            <w:pPr>
              <w:pStyle w:val="HTMLconformatoprevio"/>
              <w:keepNext/>
              <w:shd w:val="clear" w:color="auto" w:fill="FFFFFF"/>
              <w:wordWrap w:val="0"/>
              <w:spacing w:before="240"/>
              <w:jc w:val="both"/>
              <w:rPr>
                <w:color w:val="808080" w:themeColor="background1" w:themeShade="80"/>
              </w:rPr>
            </w:pPr>
            <w:r w:rsidRPr="00210740">
              <w:rPr>
                <w:rStyle w:val="gnd-iwgdh3b"/>
                <w:rFonts w:ascii="Calibri" w:hAnsi="Calibri" w:cs="Calibri"/>
                <w:i/>
                <w:iCs/>
                <w:color w:val="808080" w:themeColor="background1" w:themeShade="80"/>
                <w:sz w:val="18"/>
                <w:szCs w:val="18"/>
              </w:rPr>
              <w:t>Table 5. Parameters of methylation call on bisulfite data. Percentage of methylation of all the cytosines in reads sequenced, mapped and deduplicated. The next percentages are calculated over the first, for example 3.6% of Cs where on CHG context which is the 85.714% of the total 4.2% of methylations called.</w:t>
            </w:r>
          </w:p>
        </w:tc>
      </w:tr>
    </w:tbl>
    <w:p w14:paraId="2AB58754" w14:textId="193B38C3" w:rsidR="007902ED" w:rsidRDefault="0068425C">
      <w:pPr>
        <w:spacing w:before="240" w:line="276" w:lineRule="auto"/>
        <w:jc w:val="both"/>
        <w:rPr>
          <w:rFonts w:ascii="Times New Roman" w:hAnsi="Times New Roman"/>
          <w:sz w:val="24"/>
          <w:szCs w:val="24"/>
          <w:lang w:val="en-GB"/>
        </w:rPr>
      </w:pPr>
      <w:r>
        <w:rPr>
          <w:rFonts w:ascii="Times New Roman" w:hAnsi="Times New Roman"/>
          <w:sz w:val="24"/>
          <w:szCs w:val="24"/>
          <w:lang w:val="en-GB"/>
        </w:rPr>
        <w:t>The datasets that had the greatest number of methylations (both full and partial - above the red line on Figure 2</w:t>
      </w:r>
      <w:r w:rsidR="000A5943">
        <w:rPr>
          <w:rFonts w:ascii="Times New Roman" w:hAnsi="Times New Roman"/>
          <w:sz w:val="24"/>
          <w:szCs w:val="24"/>
          <w:lang w:val="en-GB"/>
        </w:rPr>
        <w:t>7</w:t>
      </w:r>
      <w:r>
        <w:rPr>
          <w:rFonts w:ascii="Times New Roman" w:hAnsi="Times New Roman"/>
          <w:sz w:val="24"/>
          <w:szCs w:val="24"/>
          <w:lang w:val="en-GB"/>
        </w:rPr>
        <w:t>) were selected to go on with the analysis, namely: 0-0, 4-4, 6-6, 7-7, SRR1536433, BSeq_1 and BSeq_2. Bed and bedgraph files of them are provided as annexes. Bedgraph files were analysed under the IGV to see even distribution of the methylations along the genome on both full and partial methylation cases. As seen in Figure 2</w:t>
      </w:r>
      <w:r w:rsidR="000A5943">
        <w:rPr>
          <w:rFonts w:ascii="Times New Roman" w:hAnsi="Times New Roman"/>
          <w:sz w:val="24"/>
          <w:szCs w:val="24"/>
          <w:lang w:val="en-GB"/>
        </w:rPr>
        <w:t>8</w:t>
      </w:r>
      <w:r>
        <w:rPr>
          <w:rFonts w:ascii="Times New Roman" w:hAnsi="Times New Roman"/>
          <w:sz w:val="24"/>
          <w:szCs w:val="24"/>
          <w:lang w:val="en-GB"/>
        </w:rPr>
        <w:t xml:space="preserve">, there is no significant positional bias, meaning that along the genome there are always methylation. Looking at the full representation, we can say that E. coli’s total methylation (methylation in all the individuals of a clonal population in a position) is the most frequent occurrence. Though, especially in the case of SMRT sequencing we can attribute this high value to the fact that the technology needs rather hight modification fraction detected (IPDratio high in many DNA strands mapping at the same positions) in order to be able </w:t>
      </w:r>
      <w:r>
        <w:rPr>
          <w:rFonts w:ascii="Times New Roman" w:hAnsi="Times New Roman"/>
          <w:sz w:val="24"/>
          <w:szCs w:val="24"/>
          <w:lang w:val="en-GB"/>
        </w:rPr>
        <w:lastRenderedPageBreak/>
        <w:t xml:space="preserve">to identify the modification. In fact, the lowest percentage in the gff files are 0-0: 0.428, </w:t>
      </w:r>
      <w:commentRangeStart w:id="177"/>
      <w:r w:rsidR="006B5BEF">
        <w:rPr>
          <w:rFonts w:cs="Calibri"/>
          <w:noProof/>
          <w:sz w:val="20"/>
          <w:szCs w:val="20"/>
          <w:lang w:val="en-GB"/>
        </w:rPr>
        <mc:AlternateContent>
          <mc:Choice Requires="wpg">
            <w:drawing>
              <wp:anchor distT="0" distB="0" distL="114300" distR="114300" simplePos="0" relativeHeight="251696128" behindDoc="0" locked="0" layoutInCell="1" allowOverlap="1" wp14:anchorId="25F49260" wp14:editId="23B3FF0A">
                <wp:simplePos x="0" y="0"/>
                <wp:positionH relativeFrom="margin">
                  <wp:posOffset>199332</wp:posOffset>
                </wp:positionH>
                <wp:positionV relativeFrom="paragraph">
                  <wp:posOffset>443345</wp:posOffset>
                </wp:positionV>
                <wp:extent cx="4691384" cy="3674846"/>
                <wp:effectExtent l="0" t="0" r="0" b="0"/>
                <wp:wrapTopAndBottom/>
                <wp:docPr id="1320623350" name="Group 11"/>
                <wp:cNvGraphicFramePr/>
                <a:graphic xmlns:a="http://schemas.openxmlformats.org/drawingml/2006/main">
                  <a:graphicData uri="http://schemas.microsoft.com/office/word/2010/wordprocessingGroup">
                    <wpg:wgp>
                      <wpg:cNvGrpSpPr/>
                      <wpg:grpSpPr>
                        <a:xfrm>
                          <a:off x="0" y="0"/>
                          <a:ext cx="4691384" cy="3674846"/>
                          <a:chOff x="0" y="0"/>
                          <a:chExt cx="4691384" cy="3674846"/>
                        </a:xfrm>
                      </wpg:grpSpPr>
                      <wpg:grpSp>
                        <wpg:cNvPr id="1667596790" name="Group 10"/>
                        <wpg:cNvGrpSpPr/>
                        <wpg:grpSpPr>
                          <a:xfrm>
                            <a:off x="0" y="0"/>
                            <a:ext cx="4691374" cy="3289398"/>
                            <a:chOff x="0" y="0"/>
                            <a:chExt cx="4691374" cy="3289398"/>
                          </a:xfrm>
                        </wpg:grpSpPr>
                        <pic:pic xmlns:pic="http://schemas.openxmlformats.org/drawingml/2006/picture">
                          <pic:nvPicPr>
                            <pic:cNvPr id="1933190770" name="Picture 8"/>
                            <pic:cNvPicPr>
                              <a:picLocks noChangeAspect="1"/>
                            </pic:cNvPicPr>
                          </pic:nvPicPr>
                          <pic:blipFill>
                            <a:blip r:embed="rId105"/>
                            <a:srcRect t="8479"/>
                            <a:stretch>
                              <a:fillRect/>
                            </a:stretch>
                          </pic:blipFill>
                          <pic:spPr>
                            <a:xfrm>
                              <a:off x="0" y="0"/>
                              <a:ext cx="2757245" cy="3289398"/>
                            </a:xfrm>
                            <a:prstGeom prst="rect">
                              <a:avLst/>
                            </a:prstGeom>
                            <a:noFill/>
                            <a:ln>
                              <a:noFill/>
                              <a:prstDash/>
                            </a:ln>
                          </pic:spPr>
                        </pic:pic>
                        <pic:pic xmlns:pic="http://schemas.openxmlformats.org/drawingml/2006/picture">
                          <pic:nvPicPr>
                            <pic:cNvPr id="384243818" name="Picture 9"/>
                            <pic:cNvPicPr>
                              <a:picLocks noChangeAspect="1"/>
                            </pic:cNvPicPr>
                          </pic:nvPicPr>
                          <pic:blipFill>
                            <a:blip r:embed="rId106"/>
                            <a:srcRect l="18034" t="8577" r="2"/>
                            <a:stretch>
                              <a:fillRect/>
                            </a:stretch>
                          </pic:blipFill>
                          <pic:spPr>
                            <a:xfrm>
                              <a:off x="2457422" y="0"/>
                              <a:ext cx="2233952" cy="3248131"/>
                            </a:xfrm>
                            <a:prstGeom prst="rect">
                              <a:avLst/>
                            </a:prstGeom>
                            <a:noFill/>
                            <a:ln>
                              <a:noFill/>
                              <a:prstDash/>
                            </a:ln>
                          </pic:spPr>
                        </pic:pic>
                      </wpg:grpSp>
                      <wps:wsp>
                        <wps:cNvPr id="1752811877" name="Text Box 1"/>
                        <wps:cNvSpPr txBox="1"/>
                        <wps:spPr>
                          <a:xfrm>
                            <a:off x="0" y="3269081"/>
                            <a:ext cx="4691384" cy="405765"/>
                          </a:xfrm>
                          <a:prstGeom prst="rect">
                            <a:avLst/>
                          </a:prstGeom>
                        </wps:spPr>
                        <wps:txbx>
                          <w:txbxContent>
                            <w:p w14:paraId="7AF45274" w14:textId="234C0DDB" w:rsidR="0068425C" w:rsidRDefault="0068425C">
                              <w:pPr>
                                <w:pStyle w:val="Descripcin"/>
                                <w:jc w:val="both"/>
                              </w:pPr>
                              <w:r>
                                <w:rPr>
                                  <w:lang w:val="en-GB"/>
                                </w:rPr>
                                <w:t>Figure 27. Number of methylated positions extracted per dataset. On the left, all of the positions extracted (at least on one read). On the right, the partially methylated positions 25-75%</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25F49260" id="Group 11" o:spid="_x0000_s1106" style="position:absolute;left:0;text-align:left;margin-left:15.7pt;margin-top:34.9pt;width:369.4pt;height:289.35pt;z-index:251696128;mso-position-horizontal-relative:margin;mso-width-relative:margin;mso-height-relative:margin" coordsize="46913,36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">
                <v:group id="_x0000_s1107" style="position:absolute;width:46913;height:32893" coordsize="46913,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">
                  <v:shape id="Picture 8" o:spid="_x0000_s1108" type="#_x0000_t75" style="position:absolute;width:27572;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">
                    <v:imagedata r:id="rId107" o:title="" croptop="5557f"/>
                  </v:shape>
                  <v:shape id="Picture 9" o:spid="_x0000_s1109" type="#_x0000_t75" style="position:absolute;left:24574;width:22339;height:32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">
                    <v:imagedata r:id="rId108" o:title="" croptop="5621f" cropleft="11819f" cropright="1f"/>
                  </v:shape>
                </v:group>
                <v:shape id="_x0000_s1110" type="#_x0000_t202" style="position:absolute;top:32690;width:4691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" filled="f" stroked="f">
                  <v:textbox style="mso-fit-shape-to-text:t" inset="0,0,0,0">
                    <w:txbxContent>
                      <w:p w14:paraId="7AF45274" w14:textId="234C0DDB" w:rsidR="0068425C" w:rsidRDefault="0068425C">
                        <w:pPr>
                          <w:pStyle w:val="Descripcin"/>
                          <w:jc w:val="both"/>
                        </w:pPr>
                        <w:r>
                          <w:rPr>
                            <w:lang w:val="en-GB"/>
                          </w:rPr>
                          <w:t>Figure 27. Number of methylated positions extracted per dataset. On the left, all of the positions extracted (at least on one read). On the right, the partially methylated positions 25-75%</w:t>
                        </w:r>
                      </w:p>
                    </w:txbxContent>
                  </v:textbox>
                </v:shape>
                <w10:wrap type="topAndBottom" anchorx="margin"/>
              </v:group>
            </w:pict>
          </mc:Fallback>
        </mc:AlternateContent>
      </w:r>
      <w:commentRangeEnd w:id="177"/>
      <w:r w:rsidR="00901038">
        <w:rPr>
          <w:rStyle w:val="Refdecomentario"/>
        </w:rPr>
        <w:commentReference w:id="177"/>
      </w:r>
      <w:r>
        <w:rPr>
          <w:rFonts w:ascii="Times New Roman" w:hAnsi="Times New Roman"/>
          <w:sz w:val="24"/>
          <w:szCs w:val="24"/>
          <w:lang w:val="en-GB"/>
        </w:rPr>
        <w:t xml:space="preserve">4-4: 0.412, 6-6: 0.319, 7-7: 0.398 and SRR1536433: 0.165. </w:t>
      </w:r>
    </w:p>
    <w:p w14:paraId="11156ACC" w14:textId="1C53F9FE" w:rsidR="007902ED" w:rsidRPr="00210740" w:rsidRDefault="00210740">
      <w:pPr>
        <w:keepNext/>
        <w:rPr>
          <w:lang w:val="en-GB"/>
        </w:rPr>
      </w:pPr>
      <w:r>
        <w:rPr>
          <w:rFonts w:cs="Calibri"/>
          <w:noProof/>
          <w:sz w:val="20"/>
          <w:szCs w:val="20"/>
          <w:lang w:val="en-GB"/>
        </w:rPr>
        <mc:AlternateContent>
          <mc:Choice Requires="wpg">
            <w:drawing>
              <wp:anchor distT="0" distB="0" distL="114300" distR="114300" simplePos="0" relativeHeight="251856896" behindDoc="0" locked="0" layoutInCell="1" allowOverlap="1" wp14:anchorId="4C1B03C3" wp14:editId="4AEB30AC">
                <wp:simplePos x="0" y="0"/>
                <wp:positionH relativeFrom="margin">
                  <wp:align>left</wp:align>
                </wp:positionH>
                <wp:positionV relativeFrom="paragraph">
                  <wp:posOffset>3763010</wp:posOffset>
                </wp:positionV>
                <wp:extent cx="5400040" cy="3415030"/>
                <wp:effectExtent l="0" t="0" r="0" b="0"/>
                <wp:wrapTopAndBottom/>
                <wp:docPr id="984088573" name="Group 25"/>
                <wp:cNvGraphicFramePr/>
                <a:graphic xmlns:a="http://schemas.openxmlformats.org/drawingml/2006/main">
                  <a:graphicData uri="http://schemas.microsoft.com/office/word/2010/wordprocessingGroup">
                    <wpg:wgp>
                      <wpg:cNvGrpSpPr/>
                      <wpg:grpSpPr>
                        <a:xfrm>
                          <a:off x="0" y="0"/>
                          <a:ext cx="5400040" cy="3415030"/>
                          <a:chOff x="0" y="0"/>
                          <a:chExt cx="5400040" cy="3415268"/>
                        </a:xfrm>
                      </wpg:grpSpPr>
                      <pic:pic xmlns:pic="http://schemas.openxmlformats.org/drawingml/2006/picture">
                        <pic:nvPicPr>
                          <pic:cNvPr id="82988109" name="Picture 6"/>
                          <pic:cNvPicPr/>
                        </pic:nvPicPr>
                        <pic:blipFill>
                          <a:blip r:embed="rId109">
                            <a:extLst>
                              <a:ext uri="{28A0092B-C50C-407E-A947-70E740481C1C}">
                                <a14:useLocalDpi xmlns:a14="http://schemas.microsoft.com/office/drawing/2010/main" val="0"/>
                              </a:ext>
                            </a:extLst>
                          </a:blip>
                          <a:stretch>
                            <a:fillRect/>
                          </a:stretch>
                        </pic:blipFill>
                        <pic:spPr>
                          <a:xfrm>
                            <a:off x="0" y="0"/>
                            <a:ext cx="5400040" cy="2524125"/>
                          </a:xfrm>
                          <a:prstGeom prst="rect">
                            <a:avLst/>
                          </a:prstGeom>
                          <a:noFill/>
                          <a:ln>
                            <a:noFill/>
                            <a:prstDash/>
                          </a:ln>
                        </pic:spPr>
                      </pic:pic>
                      <wps:wsp>
                        <wps:cNvPr id="1641413087" name="Text Box 1"/>
                        <wps:cNvSpPr txBox="1"/>
                        <wps:spPr>
                          <a:xfrm>
                            <a:off x="0" y="2583815"/>
                            <a:ext cx="5400040" cy="831453"/>
                          </a:xfrm>
                          <a:prstGeom prst="rect">
                            <a:avLst/>
                          </a:prstGeom>
                          <a:solidFill>
                            <a:prstClr val="white"/>
                          </a:solidFill>
                          <a:ln>
                            <a:noFill/>
                          </a:ln>
                        </wps:spPr>
                        <wps:txbx>
                          <w:txbxContent>
                            <w:p w14:paraId="214DA139" w14:textId="4D343EF7" w:rsidR="0068425C" w:rsidRPr="00210740" w:rsidRDefault="0068425C" w:rsidP="00210740">
                              <w:pPr>
                                <w:pStyle w:val="Descripcin"/>
                                <w:jc w:val="both"/>
                                <w:rPr>
                                  <w:lang w:val="en-GB"/>
                                </w:rPr>
                              </w:pPr>
                              <w:r w:rsidRPr="00210740">
                                <w:rPr>
                                  <w:lang w:val="en-GB"/>
                                </w:rPr>
                                <w:t>Figure 2</w:t>
                              </w:r>
                              <w:r>
                                <w:rPr>
                                  <w:lang w:val="en-GB"/>
                                </w:rPr>
                                <w:t>8</w:t>
                              </w:r>
                              <w:r w:rsidRPr="00210740">
                                <w:rPr>
                                  <w:lang w:val="en-GB"/>
                                </w:rPr>
                                <w:t>. IGV snapshoot of all the selected samples methylation position. Interspersed there are tracks representing full and filtered bedgraph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68425C" w:rsidRPr="00210740" w:rsidRDefault="0068425C" w:rsidP="00210740">
                              <w:pPr>
                                <w:pStyle w:val="Descripci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B03C3" id="Group 25" o:spid="_x0000_s1111" style="position:absolute;margin-left:0;margin-top:296.3pt;width:425.2pt;height:268.9pt;z-index:251856896;mso-position-horizontal:left;mso-position-horizontal-relative:margin;mso-height-relative:margin" coordsize="54000,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">
                <v:shape id="Picture 6" o:spid="_x0000_s1112" type="#_x0000_t75" style="position:absolute;width:5400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">
                  <v:imagedata r:id="rId110" o:title=""/>
                </v:shape>
                <v:shape id="_x0000_s1113" type="#_x0000_t202" style="position:absolute;top:25838;width:540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" stroked="f">
                  <v:textbox inset="0,0,0,0">
                    <w:txbxContent>
                      <w:p w14:paraId="214DA139" w14:textId="4D343EF7" w:rsidR="0068425C" w:rsidRPr="00210740" w:rsidRDefault="0068425C" w:rsidP="00210740">
                        <w:pPr>
                          <w:pStyle w:val="Descripcin"/>
                          <w:jc w:val="both"/>
                          <w:rPr>
                            <w:lang w:val="en-GB"/>
                          </w:rPr>
                        </w:pPr>
                        <w:r w:rsidRPr="00210740">
                          <w:rPr>
                            <w:lang w:val="en-GB"/>
                          </w:rPr>
                          <w:t>Figure 2</w:t>
                        </w:r>
                        <w:r>
                          <w:rPr>
                            <w:lang w:val="en-GB"/>
                          </w:rPr>
                          <w:t>8</w:t>
                        </w:r>
                        <w:r w:rsidRPr="00210740">
                          <w:rPr>
                            <w:lang w:val="en-GB"/>
                          </w:rPr>
                          <w:t>. IGV snapshoot of all the selected samples methylation position. Interspersed there are tracks representing full and filtered bedgraph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68425C" w:rsidRPr="00210740" w:rsidRDefault="0068425C" w:rsidP="00210740">
                        <w:pPr>
                          <w:pStyle w:val="Descripcin"/>
                          <w:rPr>
                            <w:noProof/>
                            <w:lang w:val="en-GB"/>
                          </w:rPr>
                        </w:pPr>
                      </w:p>
                    </w:txbxContent>
                  </v:textbox>
                </v:shape>
                <w10:wrap type="topAndBottom" anchorx="margin"/>
              </v:group>
            </w:pict>
          </mc:Fallback>
        </mc:AlternateContent>
      </w:r>
    </w:p>
    <w:p w14:paraId="38E02C7D" w14:textId="77777777" w:rsidR="007902ED" w:rsidRDefault="0068425C">
      <w:pPr>
        <w:pStyle w:val="Prrafodelista"/>
        <w:numPr>
          <w:ilvl w:val="0"/>
          <w:numId w:val="2"/>
        </w:numPr>
        <w:rPr>
          <w:rFonts w:ascii="Times New Roman" w:eastAsia="Times New Roman" w:hAnsi="Times New Roman"/>
          <w:b/>
          <w:bCs/>
          <w:sz w:val="24"/>
          <w:szCs w:val="24"/>
          <w:u w:val="single"/>
          <w:lang w:val="en-GB" w:eastAsia="en-GB"/>
        </w:rPr>
      </w:pPr>
      <w:bookmarkStart w:id="178" w:name="_Toc138781795"/>
      <w:r>
        <w:rPr>
          <w:rFonts w:ascii="Times New Roman" w:eastAsia="Times New Roman" w:hAnsi="Times New Roman"/>
          <w:b/>
          <w:bCs/>
          <w:sz w:val="24"/>
          <w:szCs w:val="24"/>
          <w:u w:val="single"/>
          <w:lang w:val="en-GB" w:eastAsia="en-GB"/>
        </w:rPr>
        <w:t>Gene association</w:t>
      </w:r>
      <w:bookmarkEnd w:id="178"/>
    </w:p>
    <w:p w14:paraId="0B177F92" w14:textId="77777777" w:rsidR="007902ED" w:rsidRDefault="0068425C">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Significance tables (Table 6) for all operons pulled out hold between 26 and 139 operons englobing among 67 and 593 genes. For the case of metabolic genes from 12 to 78 operons holding from 37 to 319 metabolic genes. </w:t>
      </w:r>
    </w:p>
    <w:p w14:paraId="1F85B472" w14:textId="16E09D65" w:rsidR="007902ED" w:rsidRPr="00312EBE" w:rsidRDefault="00210740">
      <w:pPr>
        <w:spacing w:line="276" w:lineRule="auto"/>
        <w:jc w:val="both"/>
        <w:rPr>
          <w:lang w:val="en-GB"/>
        </w:rPr>
      </w:pPr>
      <w:r>
        <w:rPr>
          <w:rFonts w:ascii="Times New Roman" w:eastAsia="Times New Roman" w:hAnsi="Times New Roman"/>
          <w:i/>
          <w:iCs/>
          <w:noProof/>
          <w:sz w:val="24"/>
          <w:szCs w:val="24"/>
          <w:lang w:val="en-GB" w:eastAsia="en-GB"/>
        </w:rPr>
        <w:lastRenderedPageBreak/>
        <mc:AlternateContent>
          <mc:Choice Requires="wpg">
            <w:drawing>
              <wp:anchor distT="0" distB="0" distL="114300" distR="114300" simplePos="0" relativeHeight="251728896" behindDoc="0" locked="0" layoutInCell="1" allowOverlap="1" wp14:anchorId="5A5C8D06" wp14:editId="39F4043B">
                <wp:simplePos x="0" y="0"/>
                <wp:positionH relativeFrom="margin">
                  <wp:posOffset>2921000</wp:posOffset>
                </wp:positionH>
                <wp:positionV relativeFrom="paragraph">
                  <wp:posOffset>3168362</wp:posOffset>
                </wp:positionV>
                <wp:extent cx="2465066" cy="3340367"/>
                <wp:effectExtent l="0" t="0" r="0" b="0"/>
                <wp:wrapSquare wrapText="bothSides"/>
                <wp:docPr id="1395624179" name="Group 23"/>
                <wp:cNvGraphicFramePr/>
                <a:graphic xmlns:a="http://schemas.openxmlformats.org/drawingml/2006/main">
                  <a:graphicData uri="http://schemas.microsoft.com/office/word/2010/wordprocessingGroup">
                    <wpg:wgp>
                      <wpg:cNvGrpSpPr/>
                      <wpg:grpSpPr>
                        <a:xfrm>
                          <a:off x="0" y="0"/>
                          <a:ext cx="2465066" cy="3340367"/>
                          <a:chOff x="0" y="0"/>
                          <a:chExt cx="2465066" cy="3340367"/>
                        </a:xfrm>
                      </wpg:grpSpPr>
                      <pic:pic xmlns:pic="http://schemas.openxmlformats.org/drawingml/2006/picture">
                        <pic:nvPicPr>
                          <pic:cNvPr id="542280475" name="Picture 22"/>
                          <pic:cNvPicPr>
                            <a:picLocks noChangeAspect="1"/>
                          </pic:cNvPicPr>
                        </pic:nvPicPr>
                        <pic:blipFill>
                          <a:blip r:embed="rId111"/>
                          <a:srcRect/>
                          <a:stretch>
                            <a:fillRect/>
                          </a:stretch>
                        </pic:blipFill>
                        <pic:spPr>
                          <a:xfrm>
                            <a:off x="0" y="0"/>
                            <a:ext cx="2465066" cy="2025011"/>
                          </a:xfrm>
                          <a:prstGeom prst="rect">
                            <a:avLst/>
                          </a:prstGeom>
                          <a:noFill/>
                          <a:ln>
                            <a:noFill/>
                            <a:prstDash/>
                          </a:ln>
                        </pic:spPr>
                      </pic:pic>
                      <wps:wsp>
                        <wps:cNvPr id="2056698478" name="Text Box 1"/>
                        <wps:cNvSpPr txBox="1"/>
                        <wps:spPr>
                          <a:xfrm>
                            <a:off x="0" y="2084337"/>
                            <a:ext cx="2463800" cy="1256030"/>
                          </a:xfrm>
                          <a:prstGeom prst="rect">
                            <a:avLst/>
                          </a:prstGeom>
                        </wps:spPr>
                        <wps:txbx>
                          <w:txbxContent>
                            <w:p w14:paraId="0D0020E5" w14:textId="66F9CCC0" w:rsidR="0068425C" w:rsidRPr="00210740" w:rsidRDefault="0068425C" w:rsidP="00210740">
                              <w:pPr>
                                <w:pStyle w:val="Descripcin"/>
                                <w:spacing w:before="240"/>
                                <w:jc w:val="both"/>
                                <w:rPr>
                                  <w:sz w:val="16"/>
                                  <w:szCs w:val="16"/>
                                  <w:lang w:val="en-GB"/>
                                </w:rPr>
                              </w:pPr>
                              <w:r w:rsidRPr="00210740">
                                <w:rPr>
                                  <w:lang w:val="en-GB"/>
                                </w:rPr>
                                <w:t xml:space="preserve">Figure </w:t>
                              </w:r>
                              <w:r>
                                <w:rPr>
                                  <w:lang w:val="en-GB"/>
                                </w:rPr>
                                <w:t>30</w:t>
                              </w:r>
                              <w:r w:rsidRPr="00210740">
                                <w:rPr>
                                  <w:lang w:val="en-GB"/>
                                </w:rPr>
                                <w:t xml:space="preserve">. Cytochrome c biogenesis System I.  Ccm proteins are depicted in blue, the apocytochrome c protein is shown in red. When heme (black) becomes covalently attached, it forms the holocytochrome c. The cysteine residues, assumed to be involved in reducing the -CXXCH- motif in the apocytochrome, are highlighted in yellow </w:t>
                              </w:r>
                              <w:r w:rsidRPr="00210740">
                                <w:rPr>
                                  <w:rFonts w:eastAsia="Times New Roman" w:cs="Calibri"/>
                                  <w:lang w:val="en-GB" w:eastAsia="en-GB"/>
                                </w:rPr>
                                <w:t>(Stevens et al. 2011)</w:t>
                              </w:r>
                            </w:p>
                          </w:txbxContent>
                        </wps:txbx>
                        <wps:bodyPr vert="horz" wrap="square" lIns="0" tIns="0" rIns="0" bIns="0" anchor="t" anchorCtr="0" compatLnSpc="1">
                          <a:spAutoFit/>
                        </wps:bodyPr>
                      </wps:wsp>
                    </wpg:wgp>
                  </a:graphicData>
                </a:graphic>
              </wp:anchor>
            </w:drawing>
          </mc:Choice>
          <mc:Fallback>
            <w:pict>
              <v:group w14:anchorId="5A5C8D06" id="Group 23" o:spid="_x0000_s1114" style="position:absolute;left:0;text-align:left;margin-left:230pt;margin-top:249.5pt;width:194.1pt;height:263pt;z-index:251728896;mso-position-horizontal-relative:margin" coordsize="24650,33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">
                <v:shape id="Picture 22" o:spid="_x0000_s1115" type="#_x0000_t75" style="position:absolute;width:2465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">
                  <v:imagedata r:id="rId112" o:title=""/>
                </v:shape>
                <v:shape id="_x0000_s1116" type="#_x0000_t202" style="position:absolute;top:20843;width:24638;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" filled="f" stroked="f">
                  <v:textbox style="mso-fit-shape-to-text:t" inset="0,0,0,0">
                    <w:txbxContent>
                      <w:p w14:paraId="0D0020E5" w14:textId="66F9CCC0" w:rsidR="0068425C" w:rsidRPr="00210740" w:rsidRDefault="0068425C" w:rsidP="00210740">
                        <w:pPr>
                          <w:pStyle w:val="Descripcin"/>
                          <w:spacing w:before="240"/>
                          <w:jc w:val="both"/>
                          <w:rPr>
                            <w:sz w:val="16"/>
                            <w:szCs w:val="16"/>
                            <w:lang w:val="en-GB"/>
                          </w:rPr>
                        </w:pPr>
                        <w:r w:rsidRPr="00210740">
                          <w:rPr>
                            <w:lang w:val="en-GB"/>
                          </w:rPr>
                          <w:t xml:space="preserve">Figure </w:t>
                        </w:r>
                        <w:r>
                          <w:rPr>
                            <w:lang w:val="en-GB"/>
                          </w:rPr>
                          <w:t>30</w:t>
                        </w:r>
                        <w:r w:rsidRPr="00210740">
                          <w:rPr>
                            <w:lang w:val="en-GB"/>
                          </w:rPr>
                          <w:t xml:space="preserve">. Cytochrome c biogenesis System I.  Ccm proteins are depicted in blue, the apocytochrome c protein is shown in red. When heme (black) becomes covalently attached, it forms the holocytochrome c. The cysteine residues, assumed to be involved in reducing the -CXXCH- motif in the apocytochrome, are highlighted in yellow </w:t>
                        </w:r>
                        <w:r w:rsidRPr="00210740">
                          <w:rPr>
                            <w:rFonts w:eastAsia="Times New Roman" w:cs="Calibri"/>
                            <w:lang w:val="en-GB" w:eastAsia="en-GB"/>
                          </w:rPr>
                          <w:t>(Stevens et al. 2011)</w:t>
                        </w:r>
                      </w:p>
                    </w:txbxContent>
                  </v:textbox>
                </v:shape>
                <w10:wrap type="square" anchorx="margin"/>
              </v:group>
            </w:pict>
          </mc:Fallback>
        </mc:AlternateContent>
      </w:r>
      <w:r>
        <w:rPr>
          <w:rFonts w:ascii="Times New Roman" w:eastAsia="Times New Roman" w:hAnsi="Times New Roman"/>
          <w:noProof/>
          <w:sz w:val="24"/>
          <w:szCs w:val="24"/>
          <w:lang w:val="en-GB" w:eastAsia="en-GB"/>
        </w:rPr>
        <mc:AlternateContent>
          <mc:Choice Requires="wpg">
            <w:drawing>
              <wp:anchor distT="0" distB="0" distL="114300" distR="114300" simplePos="0" relativeHeight="251700224" behindDoc="0" locked="0" layoutInCell="1" allowOverlap="1" wp14:anchorId="77FBD0B0" wp14:editId="4B4BE744">
                <wp:simplePos x="0" y="0"/>
                <wp:positionH relativeFrom="margin">
                  <wp:align>right</wp:align>
                </wp:positionH>
                <wp:positionV relativeFrom="paragraph">
                  <wp:posOffset>520</wp:posOffset>
                </wp:positionV>
                <wp:extent cx="2388870" cy="2888615"/>
                <wp:effectExtent l="0" t="0" r="0" b="0"/>
                <wp:wrapSquare wrapText="bothSides"/>
                <wp:docPr id="121568241" name="Group 4"/>
                <wp:cNvGraphicFramePr/>
                <a:graphic xmlns:a="http://schemas.openxmlformats.org/drawingml/2006/main">
                  <a:graphicData uri="http://schemas.microsoft.com/office/word/2010/wordprocessingGroup">
                    <wpg:wgp>
                      <wpg:cNvGrpSpPr/>
                      <wpg:grpSpPr>
                        <a:xfrm>
                          <a:off x="0" y="0"/>
                          <a:ext cx="2389500" cy="2888673"/>
                          <a:chOff x="0" y="0"/>
                          <a:chExt cx="2389500" cy="2888673"/>
                        </a:xfrm>
                      </wpg:grpSpPr>
                      <pic:pic xmlns:pic="http://schemas.openxmlformats.org/drawingml/2006/picture">
                        <pic:nvPicPr>
                          <pic:cNvPr id="260990678" name="Picture 2" descr="Details are in the caption following the image"/>
                          <pic:cNvPicPr>
                            <a:picLocks noChangeAspect="1"/>
                          </pic:cNvPicPr>
                        </pic:nvPicPr>
                        <pic:blipFill>
                          <a:blip r:embed="rId113"/>
                          <a:srcRect l="4914" r="15233"/>
                          <a:stretch>
                            <a:fillRect/>
                          </a:stretch>
                        </pic:blipFill>
                        <pic:spPr>
                          <a:xfrm>
                            <a:off x="138522" y="0"/>
                            <a:ext cx="2250978" cy="1962851"/>
                          </a:xfrm>
                          <a:prstGeom prst="rect">
                            <a:avLst/>
                          </a:prstGeom>
                          <a:noFill/>
                          <a:ln>
                            <a:noFill/>
                            <a:prstDash/>
                          </a:ln>
                        </pic:spPr>
                      </pic:pic>
                      <wps:wsp>
                        <wps:cNvPr id="927612096" name="Text Box 1"/>
                        <wps:cNvSpPr txBox="1"/>
                        <wps:spPr>
                          <a:xfrm>
                            <a:off x="0" y="2028915"/>
                            <a:ext cx="2313377" cy="859758"/>
                          </a:xfrm>
                          <a:prstGeom prst="rect">
                            <a:avLst/>
                          </a:prstGeom>
                        </wps:spPr>
                        <wps:txbx>
                          <w:txbxContent>
                            <w:p w14:paraId="24C80C0F" w14:textId="552C05F6" w:rsidR="0068425C" w:rsidRPr="00210740" w:rsidRDefault="0068425C" w:rsidP="00210740">
                              <w:pPr>
                                <w:pStyle w:val="Descripcin"/>
                                <w:spacing w:before="240"/>
                                <w:jc w:val="both"/>
                                <w:rPr>
                                  <w:sz w:val="16"/>
                                  <w:szCs w:val="16"/>
                                </w:rPr>
                              </w:pPr>
                              <w:r w:rsidRPr="00210740">
                                <w:rPr>
                                  <w:lang w:val="en-GB"/>
                                </w:rPr>
                                <w:t>Figure 2</w:t>
                              </w:r>
                              <w:r>
                                <w:rPr>
                                  <w:lang w:val="en-GB"/>
                                </w:rPr>
                                <w:t>9</w:t>
                              </w:r>
                              <w:r w:rsidRPr="00210740">
                                <w:rPr>
                                  <w:lang w:val="en-GB"/>
                                </w:rPr>
                                <w:t xml:space="preserve">. Nap nitrate reductase system in E. coli’s periplasm. </w:t>
                              </w:r>
                              <w:r w:rsidRPr="00210740">
                                <w:t xml:space="preserve">MQ: menaquinone, UQ: ubiquinone, MQH2: meanquinol, UQH2: ubiquinol, NO3-: nitrate, NO2-: nitrite. </w:t>
                              </w:r>
                              <w:r w:rsidRPr="00210740">
                                <w:rPr>
                                  <w:lang w:val="en-GB"/>
                                </w:rPr>
                                <w:t>(T. H. C. Brondijk 2002)</w:t>
                              </w:r>
                            </w:p>
                          </w:txbxContent>
                        </wps:txbx>
                        <wps:bodyPr vert="horz" wrap="square" lIns="0" tIns="0" rIns="0" bIns="0" anchor="t" anchorCtr="0" compatLnSpc="1">
                          <a:noAutofit/>
                        </wps:bodyPr>
                      </wps:wsp>
                    </wpg:wgp>
                  </a:graphicData>
                </a:graphic>
                <wp14:sizeRelV relativeFrom="margin">
                  <wp14:pctHeight>0</wp14:pctHeight>
                </wp14:sizeRelV>
              </wp:anchor>
            </w:drawing>
          </mc:Choice>
          <mc:Fallback>
            <w:pict>
              <v:group w14:anchorId="77FBD0B0" id="_x0000_s1117" style="position:absolute;left:0;text-align:left;margin-left:136.9pt;margin-top:.05pt;width:188.1pt;height:227.45pt;z-index:251700224;mso-position-horizontal:right;mso-position-horizontal-relative:margin;mso-height-relative:margin" coordsize="23895,2888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">
                <v:shape id="Picture 2" o:spid="_x0000_s1118" type="#_x0000_t75" alt="Details are in the caption following the image" style="position:absolute;left:1385;width:22510;height:1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">
                  <v:imagedata r:id="rId114" o:title="Details are in the caption following the image" cropleft="3220f" cropright="9983f"/>
                </v:shape>
                <v:shape id="_x0000_s1119" type="#_x0000_t202" style="position:absolute;top:20289;width:2313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" filled="f" stroked="f">
                  <v:textbox inset="0,0,0,0">
                    <w:txbxContent>
                      <w:p w14:paraId="24C80C0F" w14:textId="552C05F6" w:rsidR="0068425C" w:rsidRPr="00210740" w:rsidRDefault="0068425C" w:rsidP="00210740">
                        <w:pPr>
                          <w:pStyle w:val="Descripcin"/>
                          <w:spacing w:before="240"/>
                          <w:jc w:val="both"/>
                          <w:rPr>
                            <w:sz w:val="16"/>
                            <w:szCs w:val="16"/>
                          </w:rPr>
                        </w:pPr>
                        <w:r w:rsidRPr="00210740">
                          <w:rPr>
                            <w:lang w:val="en-GB"/>
                          </w:rPr>
                          <w:t>Figure 2</w:t>
                        </w:r>
                        <w:r>
                          <w:rPr>
                            <w:lang w:val="en-GB"/>
                          </w:rPr>
                          <w:t>9</w:t>
                        </w:r>
                        <w:r w:rsidRPr="00210740">
                          <w:rPr>
                            <w:lang w:val="en-GB"/>
                          </w:rPr>
                          <w:t xml:space="preserve">. Nap nitrate reductase system in E. coli’s periplasm. </w:t>
                        </w:r>
                        <w:r w:rsidRPr="00210740">
                          <w:t xml:space="preserve">MQ: menaquinone, UQ: ubiquinone, MQH2: meanquinol, UQH2: ubiquinol, NO3-: nitrate, NO2-: nitrite. </w:t>
                        </w:r>
                        <w:r w:rsidRPr="00210740">
                          <w:rPr>
                            <w:lang w:val="en-GB"/>
                          </w:rPr>
                          <w:t>(T. H. C. Brondijk 2002)</w:t>
                        </w:r>
                      </w:p>
                    </w:txbxContent>
                  </v:textbox>
                </v:shape>
                <w10:wrap type="square" anchorx="margin"/>
              </v:group>
            </w:pict>
          </mc:Fallback>
        </mc:AlternateContent>
      </w:r>
      <w:r w:rsidR="006B5BEF">
        <w:rPr>
          <w:rFonts w:ascii="Times New Roman" w:hAnsi="Times New Roman"/>
          <w:sz w:val="24"/>
          <w:szCs w:val="24"/>
          <w:lang w:val="en-GB"/>
        </w:rPr>
        <w:t>The intersection performed between all combinations of the seven different datasets reveals that the genes that are found in the greater number of samples (6 out of the 7) are 15 in total: b2208, b2207, b2206, b2205, b2204, b2203, b2202, b2201, b2200, b2199, b2198, b2197, b2196, b2195, b2194, also known as</w:t>
      </w:r>
      <w:r w:rsidR="006B5BEF">
        <w:rPr>
          <w:lang w:val="en-GB"/>
        </w:rPr>
        <w:t xml:space="preserve"> </w:t>
      </w:r>
      <w:r w:rsidR="006B5BEF">
        <w:rPr>
          <w:rFonts w:ascii="Times New Roman" w:hAnsi="Times New Roman"/>
          <w:sz w:val="24"/>
          <w:szCs w:val="24"/>
          <w:lang w:val="en-GB"/>
        </w:rPr>
        <w:t xml:space="preserve">napF, napD, napA, napG, napH, napB, napC, ccmA, ccmB, ccmC, ccmD, ccmE, ccmF, ccmG, ccmH belonging to a same operon called napFDAGHBC-ccmABCDEFGH. The following number of methylations were in the different samples: (0,9) (0,5) (0,13) (0,4) (0,6) (0,9); being the first number the amount in the regulatory part and the second on the operon body. napF, napD, ccmF, ccmG and ccmH are not considered metabolic genes, i.e., they don’t have associated any metabolic reaction although participate as structural proteins in the processes. Downstream from the main promoter are 15 genes, seven of which encode a periplasmic nitrate reductase (nap genes) that has two c-type cytochromes (NapB and NapC), and the remaining eight encode proteins essential for type I cytochrome c assembly (ccm genes). </w:t>
      </w:r>
    </w:p>
    <w:p w14:paraId="676839ED" w14:textId="15E06E28" w:rsidR="007902ED" w:rsidRPr="00312EBE" w:rsidRDefault="0068425C">
      <w:pPr>
        <w:spacing w:line="276" w:lineRule="auto"/>
        <w:jc w:val="both"/>
        <w:rPr>
          <w:lang w:val="en-GB"/>
        </w:rPr>
      </w:pP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K-12 has three nitrate reductases: NRA, NRZ, and Nap. NRA and NRZ are membrane-bound, while Nap is located in the periplasm. Nap expression is induced by anaerobiosis and low nitrate concentrations. It acts as a terminal electron acceptor, exploiting low nitrate levels efficiently and </w:t>
      </w:r>
      <w:r>
        <w:rPr>
          <w:rFonts w:ascii="Times New Roman" w:hAnsi="Times New Roman"/>
          <w:sz w:val="24"/>
          <w:szCs w:val="24"/>
          <w:lang w:val="en-GB"/>
        </w:rPr>
        <w:t>supporting various carbon sources</w:t>
      </w:r>
      <w:r>
        <w:rPr>
          <w:rFonts w:ascii="Times New Roman" w:eastAsia="Times New Roman" w:hAnsi="Times New Roman"/>
          <w:sz w:val="24"/>
          <w:szCs w:val="24"/>
          <w:lang w:val="en-GB" w:eastAsia="en-GB"/>
        </w:rPr>
        <w:t xml:space="preserve">. Thanks to Nap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avoids the costs of pumping nitrate into the cell and has a higher affinity for nitrate than NRA. NapA and NapB conform the catalytic portion free in the periplasm, they perform the reaction NO</w:t>
      </w:r>
      <w:r>
        <w:rPr>
          <w:rFonts w:ascii="Times New Roman" w:eastAsia="Times New Roman" w:hAnsi="Times New Roman"/>
          <w:sz w:val="24"/>
          <w:szCs w:val="24"/>
          <w:vertAlign w:val="subscript"/>
          <w:lang w:val="en-GB" w:eastAsia="en-GB"/>
        </w:rPr>
        <w:t>3</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+ 2H</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w:t>
      </w:r>
      <w:r>
        <w:rPr>
          <w:rFonts w:ascii="Wingdings" w:eastAsia="Wingdings" w:hAnsi="Wingdings" w:cs="Wingdings"/>
          <w:sz w:val="24"/>
          <w:szCs w:val="24"/>
          <w:lang w:val="en-GB" w:eastAsia="en-GB"/>
        </w:rPr>
        <w:t></w:t>
      </w:r>
      <w:r>
        <w:rPr>
          <w:rFonts w:ascii="Times New Roman" w:eastAsia="Times New Roman" w:hAnsi="Times New Roman"/>
          <w:sz w:val="24"/>
          <w:szCs w:val="24"/>
          <w:lang w:val="en-GB" w:eastAsia="en-GB"/>
        </w:rPr>
        <w:t xml:space="preserve"> NO</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H</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lang w:val="en-GB" w:eastAsia="en-GB"/>
        </w:rPr>
        <w:t xml:space="preserve">O (BIGGmodel reaction ids: </w:t>
      </w:r>
      <w:r>
        <w:rPr>
          <w:rFonts w:ascii="Times New Roman" w:hAnsi="Times New Roman"/>
          <w:sz w:val="24"/>
          <w:szCs w:val="24"/>
          <w:lang w:val="en-GB"/>
        </w:rPr>
        <w:t>NO3R1bpp, NO3R2bpp)</w:t>
      </w:r>
      <w:r>
        <w:rPr>
          <w:rFonts w:ascii="Times New Roman" w:eastAsia="Times New Roman" w:hAnsi="Times New Roman"/>
          <w:sz w:val="24"/>
          <w:szCs w:val="24"/>
          <w:lang w:val="en-GB" w:eastAsia="en-GB"/>
        </w:rPr>
        <w:t>. They receive electrons from the quinone pool via NapC or/and NapGH, depending on the quinone type. NapD is involved in NapA assembly, and NapF contributes to nitrate reduction rate by an unknown mechanism and NapA maturation (EcoCyc: Encyclopedia of E. coli Genes and Metabolism n.d.).</w:t>
      </w:r>
    </w:p>
    <w:p w14:paraId="24832200" w14:textId="77777777" w:rsidR="007902ED" w:rsidRPr="00312EBE" w:rsidRDefault="0068425C">
      <w:pPr>
        <w:spacing w:line="276" w:lineRule="auto"/>
        <w:jc w:val="both"/>
        <w:rPr>
          <w:lang w:val="en-GB"/>
        </w:rPr>
      </w:pPr>
      <w:r>
        <w:rPr>
          <w:rFonts w:ascii="Times New Roman" w:hAnsi="Times New Roman"/>
          <w:sz w:val="24"/>
          <w:szCs w:val="24"/>
          <w:lang w:val="en-GB"/>
        </w:rPr>
        <w:t xml:space="preserve">Protoheme, synthesized in the bacterial cytoplasm, is delivered to CcmCDE complex across the membrane by the CcmA-CcmB ABC transporter. ATP hydrolysis by CcmAB </w:t>
      </w:r>
      <w:r>
        <w:rPr>
          <w:rFonts w:ascii="Times New Roman" w:hAnsi="Times New Roman"/>
          <w:sz w:val="24"/>
          <w:szCs w:val="24"/>
          <w:lang w:val="en-GB"/>
        </w:rPr>
        <w:lastRenderedPageBreak/>
        <w:t xml:space="preserve">facilitates the release of holo-CcmE for heme attachment to the -CXXCH- motif of apocytochromes c in the periplasm or membrane-associated proteins giving rise to holocytochromes c </w:t>
      </w:r>
      <w:r>
        <w:rPr>
          <w:rFonts w:ascii="Times New Roman" w:eastAsia="Times New Roman" w:hAnsi="Times New Roman"/>
          <w:sz w:val="24"/>
          <w:szCs w:val="24"/>
          <w:lang w:val="en-GB" w:eastAsia="en-GB"/>
        </w:rPr>
        <w:t>(Stevens et al. 2011). BIGG model reaction id is PHEMEabcpp.</w:t>
      </w:r>
    </w:p>
    <w:p w14:paraId="55BC18DD" w14:textId="1AE8F234" w:rsidR="007902ED" w:rsidRPr="00312EBE" w:rsidRDefault="0068425C">
      <w:pPr>
        <w:spacing w:line="276" w:lineRule="auto"/>
        <w:jc w:val="both"/>
        <w:rPr>
          <w:lang w:val="en-GB"/>
        </w:rPr>
      </w:pPr>
      <w:r>
        <w:rPr>
          <w:rFonts w:ascii="Times New Roman" w:eastAsia="Times New Roman" w:hAnsi="Times New Roman"/>
          <w:sz w:val="24"/>
          <w:szCs w:val="24"/>
          <w:lang w:val="en-GB" w:eastAsia="en-GB"/>
        </w:rPr>
        <w:t xml:space="preserve">We can hypothesize that this operon’s gene expression may be regulated by methylation as well as transcriptional regulators like Fnr, ModE, Nac, FlhDC coupled the sensory system narL-narP (Figure </w:t>
      </w:r>
      <w:r w:rsidR="000A5943">
        <w:rPr>
          <w:rFonts w:ascii="Times New Roman" w:eastAsia="Times New Roman" w:hAnsi="Times New Roman"/>
          <w:sz w:val="24"/>
          <w:szCs w:val="24"/>
          <w:lang w:val="en-GB" w:eastAsia="en-GB"/>
        </w:rPr>
        <w:t>31</w:t>
      </w:r>
      <w:r>
        <w:rPr>
          <w:rFonts w:ascii="Times New Roman" w:eastAsia="Times New Roman" w:hAnsi="Times New Roman"/>
          <w:sz w:val="24"/>
          <w:szCs w:val="24"/>
          <w:lang w:val="en-GB" w:eastAsia="en-GB"/>
        </w:rPr>
        <w:t xml:space="preserve">). These genes are not essential for growth in aerobic conditions; therefore, it may be a bed hedging strategy that prepares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for anaerobiosis.</w:t>
      </w:r>
    </w:p>
    <w:p w14:paraId="2C12BF56" w14:textId="77777777" w:rsidR="007902ED" w:rsidRDefault="0068425C">
      <w:pPr>
        <w:spacing w:line="276" w:lineRule="auto"/>
        <w:jc w:val="both"/>
        <w:rPr>
          <w:rFonts w:ascii="Times New Roman" w:hAnsi="Times New Roman"/>
          <w:sz w:val="24"/>
          <w:szCs w:val="24"/>
          <w:lang w:val="en-GB"/>
        </w:rPr>
      </w:pPr>
      <w:r>
        <w:rPr>
          <w:rFonts w:ascii="Times New Roman" w:hAnsi="Times New Roman"/>
          <w:sz w:val="24"/>
          <w:szCs w:val="24"/>
          <w:lang w:val="en-GB"/>
        </w:rPr>
        <w:t>Other operons with high occurrence found and corresponding number of partial methylations are:</w:t>
      </w:r>
    </w:p>
    <w:p w14:paraId="6643130B" w14:textId="77777777" w:rsidR="007902ED" w:rsidRDefault="0068425C">
      <w:pPr>
        <w:pStyle w:val="Prrafodelista"/>
        <w:numPr>
          <w:ilvl w:val="0"/>
          <w:numId w:val="2"/>
        </w:numPr>
        <w:spacing w:after="0" w:line="276" w:lineRule="auto"/>
        <w:jc w:val="both"/>
      </w:pPr>
      <w:r>
        <w:rPr>
          <w:rFonts w:ascii="Times New Roman" w:hAnsi="Times New Roman"/>
          <w:color w:val="000000"/>
          <w:sz w:val="24"/>
          <w:szCs w:val="24"/>
          <w:shd w:val="clear" w:color="auto" w:fill="FFFFFF"/>
          <w:lang w:val="en-GB"/>
        </w:rPr>
        <w:t xml:space="preserve">5/7: </w:t>
      </w:r>
      <w:r>
        <w:rPr>
          <w:rFonts w:ascii="Times New Roman" w:hAnsi="Times New Roman"/>
          <w:sz w:val="24"/>
          <w:szCs w:val="24"/>
          <w:lang w:val="en-GB"/>
        </w:rPr>
        <w:t xml:space="preserve">rplKAJL-rpoBC (0,4) (0,5) (0,11) (0,4) (0,6) ** </w:t>
      </w:r>
    </w:p>
    <w:p w14:paraId="363E6DCE" w14:textId="77777777" w:rsidR="007902ED" w:rsidRDefault="0068425C">
      <w:pPr>
        <w:pStyle w:val="Prrafodelista"/>
        <w:numPr>
          <w:ilvl w:val="0"/>
          <w:numId w:val="2"/>
        </w:numPr>
        <w:spacing w:after="0" w:line="276" w:lineRule="auto"/>
        <w:jc w:val="both"/>
      </w:pPr>
      <w:r>
        <w:rPr>
          <w:rFonts w:ascii="Times New Roman" w:hAnsi="Times New Roman"/>
          <w:sz w:val="24"/>
          <w:szCs w:val="24"/>
          <w:lang w:val="en-GB"/>
        </w:rPr>
        <w:t xml:space="preserve">4/7: </w:t>
      </w:r>
      <w:r>
        <w:rPr>
          <w:rFonts w:ascii="Times New Roman" w:hAnsi="Times New Roman"/>
          <w:color w:val="000000"/>
          <w:sz w:val="24"/>
          <w:szCs w:val="24"/>
          <w:shd w:val="clear" w:color="auto" w:fill="FFFFFF"/>
          <w:lang w:val="en-GB"/>
        </w:rPr>
        <w:t>narGHJI (0,8), (0,4) (0,10) (0,8)</w:t>
      </w:r>
    </w:p>
    <w:p w14:paraId="14074564" w14:textId="77777777" w:rsidR="007902ED" w:rsidRDefault="0068425C">
      <w:pPr>
        <w:pStyle w:val="Prrafodelista"/>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sz w:val="24"/>
          <w:szCs w:val="24"/>
          <w:lang w:val="en-GB"/>
        </w:rPr>
        <w:t xml:space="preserve">: </w:t>
      </w:r>
      <w:r>
        <w:rPr>
          <w:rFonts w:ascii="Times New Roman" w:hAnsi="Times New Roman"/>
          <w:color w:val="000000"/>
          <w:sz w:val="24"/>
          <w:szCs w:val="24"/>
          <w:lang w:val="en-GB"/>
        </w:rPr>
        <w:t xml:space="preserve">glgBXCAP (0,5) (0,4) (0,6) (0,4) </w:t>
      </w:r>
    </w:p>
    <w:p w14:paraId="75FDC0BA" w14:textId="77777777" w:rsidR="007902ED" w:rsidRDefault="0068425C">
      <w:pPr>
        <w:pStyle w:val="Prrafodelista"/>
        <w:numPr>
          <w:ilvl w:val="0"/>
          <w:numId w:val="2"/>
        </w:numPr>
        <w:spacing w:after="0" w:line="276" w:lineRule="auto"/>
        <w:jc w:val="both"/>
      </w:pPr>
      <w:r>
        <w:rPr>
          <w:rFonts w:ascii="Times New Roman" w:hAnsi="Times New Roman"/>
          <w:color w:val="000000"/>
          <w:sz w:val="24"/>
          <w:szCs w:val="24"/>
          <w:shd w:val="clear" w:color="auto" w:fill="FFFFFF"/>
          <w:lang w:val="en-GB"/>
        </w:rPr>
        <w:t xml:space="preserve">4/7: </w:t>
      </w:r>
      <w:r>
        <w:rPr>
          <w:rFonts w:ascii="Times New Roman" w:hAnsi="Times New Roman"/>
          <w:color w:val="000000"/>
          <w:sz w:val="24"/>
          <w:szCs w:val="24"/>
          <w:lang w:val="en-GB"/>
        </w:rPr>
        <w:t>nuoABCEFGHIJKLMN (0,6) (0,4) (0,4) (0,4)</w:t>
      </w:r>
    </w:p>
    <w:p w14:paraId="22D790A4" w14:textId="77777777" w:rsidR="007902ED" w:rsidRDefault="0068425C">
      <w:pPr>
        <w:pStyle w:val="Prrafodelista"/>
        <w:numPr>
          <w:ilvl w:val="0"/>
          <w:numId w:val="2"/>
        </w:numPr>
        <w:spacing w:after="0" w:line="276" w:lineRule="auto"/>
        <w:jc w:val="both"/>
      </w:pPr>
      <w:r>
        <w:rPr>
          <w:rFonts w:ascii="Times New Roman" w:hAnsi="Times New Roman"/>
          <w:color w:val="000000"/>
          <w:sz w:val="24"/>
          <w:szCs w:val="24"/>
        </w:rPr>
        <w:t>4/7: bamA-skp-lpxD-fabZ-lpxAB-rnhB-dnaE (0,4) (0,4) (0,6) (0,10) *</w:t>
      </w:r>
    </w:p>
    <w:p w14:paraId="42D49ACD" w14:textId="77777777" w:rsidR="007902ED" w:rsidRDefault="0068425C">
      <w:pPr>
        <w:pStyle w:val="Prrafodelista"/>
        <w:numPr>
          <w:ilvl w:val="0"/>
          <w:numId w:val="2"/>
        </w:numPr>
        <w:spacing w:after="0" w:line="276" w:lineRule="auto"/>
        <w:jc w:val="both"/>
      </w:pPr>
      <w:r>
        <w:rPr>
          <w:rFonts w:ascii="Times New Roman" w:hAnsi="Times New Roman"/>
          <w:color w:val="000000"/>
          <w:sz w:val="24"/>
          <w:szCs w:val="24"/>
          <w:lang w:val="en-GB"/>
        </w:rPr>
        <w:t>4/7: hyfABCDEFGHIJR-focB (0,4) (0,7) (0,4) (0,5) *</w:t>
      </w:r>
    </w:p>
    <w:p w14:paraId="71437F4A" w14:textId="77777777" w:rsidR="007902ED" w:rsidRDefault="0068425C">
      <w:pPr>
        <w:pStyle w:val="Prrafodelista"/>
        <w:numPr>
          <w:ilvl w:val="0"/>
          <w:numId w:val="2"/>
        </w:numPr>
        <w:spacing w:after="0" w:line="276" w:lineRule="auto"/>
        <w:jc w:val="both"/>
      </w:pPr>
      <w:r>
        <w:rPr>
          <w:rFonts w:ascii="Times New Roman" w:hAnsi="Times New Roman"/>
          <w:color w:val="000000"/>
          <w:sz w:val="24"/>
          <w:szCs w:val="24"/>
          <w:lang w:val="en-GB"/>
        </w:rPr>
        <w:t>4/7:</w:t>
      </w:r>
      <w:r>
        <w:rPr>
          <w:rFonts w:ascii="Times New Roman" w:hAnsi="Times New Roman"/>
          <w:color w:val="000000"/>
          <w:sz w:val="24"/>
          <w:szCs w:val="24"/>
          <w:shd w:val="clear" w:color="auto" w:fill="FFFFFF"/>
          <w:lang w:val="en-GB"/>
        </w:rPr>
        <w:t xml:space="preserve"> </w:t>
      </w:r>
      <w:r>
        <w:rPr>
          <w:rFonts w:ascii="Times New Roman" w:eastAsia="Times New Roman" w:hAnsi="Times New Roman"/>
          <w:color w:val="000000"/>
          <w:sz w:val="24"/>
          <w:szCs w:val="24"/>
          <w:lang w:val="en-GB" w:eastAsia="en-GB"/>
        </w:rPr>
        <w:t>cmoM-mukFEB (0,6) (0,7) (0,9) (0,9) **</w:t>
      </w:r>
    </w:p>
    <w:p w14:paraId="45772B66" w14:textId="77777777" w:rsidR="007902ED" w:rsidRDefault="0068425C">
      <w:pPr>
        <w:pStyle w:val="Prrafodelista"/>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color w:val="000000"/>
          <w:sz w:val="24"/>
          <w:szCs w:val="24"/>
          <w:lang w:val="en-GB"/>
        </w:rPr>
        <w:t xml:space="preserve"> ebgAC (0,4) (0,4) (0,4) (0,6) **</w:t>
      </w:r>
    </w:p>
    <w:p w14:paraId="07C8C917" w14:textId="77777777" w:rsidR="007902ED" w:rsidRDefault="0068425C">
      <w:pPr>
        <w:pStyle w:val="Prrafodelista"/>
        <w:numPr>
          <w:ilvl w:val="0"/>
          <w:numId w:val="2"/>
        </w:numPr>
        <w:spacing w:line="276" w:lineRule="auto"/>
        <w:jc w:val="both"/>
      </w:pPr>
      <w:r>
        <w:rPr>
          <w:rFonts w:ascii="Times New Roman" w:hAnsi="Times New Roman"/>
          <w:color w:val="000000"/>
          <w:sz w:val="24"/>
          <w:szCs w:val="24"/>
          <w:lang w:val="en-GB"/>
        </w:rPr>
        <w:t>4/7: ycjMNOPQRSTUV-ymjB-ompG (0,4) (0,4) (0,4) (0,5) *</w:t>
      </w:r>
    </w:p>
    <w:p w14:paraId="3CD73373" w14:textId="77777777" w:rsidR="007902ED" w:rsidRDefault="0068425C">
      <w:pPr>
        <w:spacing w:line="276" w:lineRule="auto"/>
        <w:jc w:val="both"/>
        <w:rPr>
          <w:rFonts w:ascii="Times New Roman" w:hAnsi="Times New Roman"/>
          <w:i/>
          <w:iCs/>
          <w:sz w:val="24"/>
          <w:szCs w:val="24"/>
          <w:lang w:val="en-GB"/>
        </w:rPr>
      </w:pPr>
      <w:r>
        <w:rPr>
          <w:rFonts w:ascii="Times New Roman" w:hAnsi="Times New Roman"/>
          <w:i/>
          <w:iCs/>
          <w:sz w:val="24"/>
          <w:szCs w:val="24"/>
          <w:lang w:val="en-GB"/>
        </w:rPr>
        <w:t>** implies that the operon is not metabolic at all, * means some of the genes in the operon are metabolic. The rest of operons are fully metabolic</w:t>
      </w:r>
    </w:p>
    <w:p w14:paraId="26DD902E" w14:textId="77777777" w:rsidR="007902ED" w:rsidRDefault="0068425C">
      <w:pPr>
        <w:spacing w:line="276" w:lineRule="auto"/>
        <w:jc w:val="both"/>
        <w:rPr>
          <w:rFonts w:ascii="Times New Roman" w:hAnsi="Times New Roman"/>
          <w:sz w:val="24"/>
          <w:szCs w:val="24"/>
          <w:lang w:val="en-GB"/>
        </w:rPr>
      </w:pPr>
      <w:r>
        <w:rPr>
          <w:rFonts w:ascii="Times New Roman" w:hAnsi="Times New Roman"/>
          <w:sz w:val="24"/>
          <w:szCs w:val="24"/>
          <w:lang w:val="en-GB"/>
        </w:rPr>
        <w:t>The size of the operon could be a factor to consider, larger operons have a higher probability of having more methylations than smaller operons if they are spread stochastically. In addition, the thresholds were selected arbitrarily, and we should watch case by case how methylations in each regulatory region or coding sequence affect the expression level. Finally, I separated regulatory areas from coding areas in two different categories, being both incompatible however they coding regions can also have regulatory sequences but RegulonDB does not annotate them specifically, this information missing, that is why any of the high occurrence operons was selected with a partially methylated regulatory position. Additional experiments are needed to handle this issue.</w:t>
      </w:r>
    </w:p>
    <w:tbl>
      <w:tblPr>
        <w:tblW w:w="8642" w:type="dxa"/>
        <w:tblCellMar>
          <w:left w:w="10" w:type="dxa"/>
          <w:right w:w="10" w:type="dxa"/>
        </w:tblCellMar>
        <w:tblLook w:val="04A0" w:firstRow="1" w:lastRow="0" w:firstColumn="1" w:lastColumn="0" w:noHBand="0" w:noVBand="1"/>
      </w:tblPr>
      <w:tblGrid>
        <w:gridCol w:w="1696"/>
        <w:gridCol w:w="851"/>
        <w:gridCol w:w="850"/>
        <w:gridCol w:w="2552"/>
        <w:gridCol w:w="2693"/>
      </w:tblGrid>
      <w:tr w:rsidR="007902ED" w14:paraId="7D591A08"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008A" w14:textId="77777777" w:rsidR="007902ED" w:rsidRDefault="0068425C">
            <w:pPr>
              <w:spacing w:after="0"/>
              <w:rPr>
                <w:rFonts w:ascii="Times New Roman" w:hAnsi="Times New Roman"/>
                <w:sz w:val="18"/>
                <w:szCs w:val="18"/>
              </w:rPr>
            </w:pPr>
            <w:r>
              <w:rPr>
                <w:rFonts w:ascii="Times New Roman" w:hAnsi="Times New Roman"/>
                <w:sz w:val="18"/>
                <w:szCs w:val="18"/>
              </w:rPr>
              <w:t>operon</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E8114" w14:textId="77777777" w:rsidR="007902ED" w:rsidRDefault="0068425C">
            <w:pPr>
              <w:spacing w:after="0"/>
              <w:rPr>
                <w:rFonts w:ascii="Times New Roman" w:hAnsi="Times New Roman"/>
                <w:sz w:val="18"/>
                <w:szCs w:val="18"/>
              </w:rPr>
            </w:pPr>
            <w:r>
              <w:rPr>
                <w:rFonts w:ascii="Times New Roman" w:hAnsi="Times New Roman"/>
                <w:sz w:val="18"/>
                <w:szCs w:val="18"/>
              </w:rPr>
              <w:t>Frec reg</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AB908" w14:textId="77777777" w:rsidR="007902ED" w:rsidRDefault="0068425C">
            <w:pPr>
              <w:spacing w:after="0"/>
              <w:rPr>
                <w:rFonts w:ascii="Times New Roman" w:hAnsi="Times New Roman"/>
                <w:sz w:val="18"/>
                <w:szCs w:val="18"/>
              </w:rPr>
            </w:pPr>
            <w:r>
              <w:rPr>
                <w:rFonts w:ascii="Times New Roman" w:hAnsi="Times New Roman"/>
                <w:sz w:val="18"/>
                <w:szCs w:val="18"/>
              </w:rPr>
              <w:t>Frec cds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66F" w14:textId="77777777" w:rsidR="007902ED" w:rsidRDefault="0068425C">
            <w:pPr>
              <w:spacing w:after="0"/>
              <w:rPr>
                <w:rFonts w:ascii="Times New Roman" w:hAnsi="Times New Roman"/>
                <w:sz w:val="18"/>
                <w:szCs w:val="18"/>
              </w:rPr>
            </w:pPr>
            <w:r>
              <w:rPr>
                <w:rFonts w:ascii="Times New Roman" w:hAnsi="Times New Roman"/>
                <w:sz w:val="18"/>
                <w:szCs w:val="18"/>
              </w:rPr>
              <w:t>Locus tag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E98CF" w14:textId="77777777" w:rsidR="007902ED" w:rsidRDefault="0068425C">
            <w:pPr>
              <w:spacing w:after="0"/>
              <w:rPr>
                <w:rFonts w:ascii="Times New Roman" w:hAnsi="Times New Roman"/>
                <w:sz w:val="18"/>
                <w:szCs w:val="18"/>
              </w:rPr>
            </w:pPr>
            <w:r>
              <w:rPr>
                <w:rFonts w:ascii="Times New Roman" w:hAnsi="Times New Roman"/>
                <w:sz w:val="18"/>
                <w:szCs w:val="18"/>
              </w:rPr>
              <w:t>Gene symbol</w:t>
            </w:r>
          </w:p>
        </w:tc>
      </w:tr>
      <w:tr w:rsidR="007902ED" w:rsidRPr="0068425C" w14:paraId="04F01D24"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8A721" w14:textId="77777777" w:rsidR="007902ED" w:rsidRDefault="0068425C">
            <w:pPr>
              <w:spacing w:after="0"/>
              <w:rPr>
                <w:rFonts w:ascii="Times New Roman" w:hAnsi="Times New Roman"/>
                <w:sz w:val="18"/>
                <w:szCs w:val="18"/>
              </w:rPr>
            </w:pPr>
            <w:r>
              <w:rPr>
                <w:rFonts w:ascii="Times New Roman" w:hAnsi="Times New Roman"/>
                <w:sz w:val="18"/>
                <w:szCs w:val="18"/>
              </w:rPr>
              <w:t>paaABCDEFGHIJK</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09181" w14:textId="77777777" w:rsidR="007902ED" w:rsidRDefault="0068425C">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AC6A5" w14:textId="77777777" w:rsidR="007902ED" w:rsidRDefault="0068425C">
            <w:pPr>
              <w:spacing w:after="0"/>
              <w:rPr>
                <w:rFonts w:ascii="Times New Roman" w:hAnsi="Times New Roman"/>
                <w:sz w:val="18"/>
                <w:szCs w:val="18"/>
              </w:rPr>
            </w:pPr>
            <w:r>
              <w:rPr>
                <w:rFonts w:ascii="Times New Roman" w:hAnsi="Times New Roman"/>
                <w:sz w:val="18"/>
                <w:szCs w:val="18"/>
              </w:rPr>
              <w:t>8</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39E68"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b1388, b1389, b1390, b1391, b1392, b1393, b1394, b1395, b1396, b1397, b1398</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0B5ED" w14:textId="77777777" w:rsidR="007902ED" w:rsidRDefault="0068425C">
            <w:pPr>
              <w:spacing w:after="0"/>
              <w:rPr>
                <w:rFonts w:ascii="Times New Roman" w:hAnsi="Times New Roman"/>
                <w:sz w:val="18"/>
                <w:szCs w:val="18"/>
                <w:lang w:val="en-GB"/>
              </w:rPr>
            </w:pPr>
            <w:r>
              <w:rPr>
                <w:rFonts w:ascii="Times New Roman" w:hAnsi="Times New Roman"/>
                <w:sz w:val="18"/>
                <w:szCs w:val="18"/>
                <w:lang w:val="en-GB"/>
              </w:rPr>
              <w:t>paaA, paaB, paaC, paaD, paaE, paaF, paaG, paaH, paaI, paaJ, paaK</w:t>
            </w:r>
          </w:p>
        </w:tc>
      </w:tr>
      <w:tr w:rsidR="007902ED" w14:paraId="0929E9E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9AB1F7" w14:textId="77777777" w:rsidR="007902ED" w:rsidRDefault="0068425C">
            <w:pPr>
              <w:spacing w:after="0"/>
              <w:rPr>
                <w:rFonts w:ascii="Times New Roman" w:hAnsi="Times New Roman"/>
                <w:sz w:val="18"/>
                <w:szCs w:val="18"/>
              </w:rPr>
            </w:pPr>
            <w:r>
              <w:rPr>
                <w:rFonts w:ascii="Times New Roman" w:hAnsi="Times New Roman"/>
                <w:sz w:val="18"/>
                <w:szCs w:val="18"/>
              </w:rPr>
              <w:t>acs-yjcH-actP</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A19EF" w14:textId="77777777" w:rsidR="007902ED" w:rsidRDefault="0068425C">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1D16B" w14:textId="77777777" w:rsidR="007902ED" w:rsidRDefault="0068425C">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EFC7" w14:textId="77777777" w:rsidR="007902ED" w:rsidRDefault="0068425C">
            <w:pPr>
              <w:spacing w:after="0"/>
              <w:rPr>
                <w:rFonts w:ascii="Times New Roman" w:hAnsi="Times New Roman"/>
                <w:sz w:val="18"/>
                <w:szCs w:val="18"/>
              </w:rPr>
            </w:pPr>
            <w:r>
              <w:rPr>
                <w:rFonts w:ascii="Times New Roman" w:hAnsi="Times New Roman"/>
                <w:sz w:val="18"/>
                <w:szCs w:val="18"/>
              </w:rPr>
              <w:t>b4069, b4068, b4067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A9382" w14:textId="77777777" w:rsidR="007902ED" w:rsidRDefault="0068425C">
            <w:pPr>
              <w:spacing w:after="0"/>
              <w:rPr>
                <w:rFonts w:ascii="Times New Roman" w:hAnsi="Times New Roman"/>
                <w:sz w:val="18"/>
                <w:szCs w:val="18"/>
              </w:rPr>
            </w:pPr>
            <w:r>
              <w:rPr>
                <w:rFonts w:ascii="Times New Roman" w:hAnsi="Times New Roman"/>
                <w:sz w:val="18"/>
                <w:szCs w:val="18"/>
              </w:rPr>
              <w:t>acs, yjcH, actP</w:t>
            </w:r>
          </w:p>
        </w:tc>
      </w:tr>
      <w:tr w:rsidR="007902ED" w14:paraId="408AD75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FDAC7" w14:textId="77777777" w:rsidR="007902ED" w:rsidRDefault="0068425C">
            <w:pPr>
              <w:spacing w:after="0"/>
              <w:rPr>
                <w:rFonts w:ascii="Times New Roman" w:hAnsi="Times New Roman"/>
                <w:sz w:val="18"/>
                <w:szCs w:val="18"/>
              </w:rPr>
            </w:pPr>
            <w:r>
              <w:rPr>
                <w:rFonts w:ascii="Times New Roman" w:hAnsi="Times New Roman"/>
                <w:sz w:val="18"/>
                <w:szCs w:val="18"/>
              </w:rPr>
              <w:t>nrdDG</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8C82E" w14:textId="77777777" w:rsidR="007902ED" w:rsidRDefault="0068425C">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455EB" w14:textId="77777777" w:rsidR="007902ED" w:rsidRDefault="0068425C">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DD9A" w14:textId="77777777" w:rsidR="007902ED" w:rsidRDefault="0068425C">
            <w:pPr>
              <w:spacing w:after="0"/>
              <w:rPr>
                <w:rFonts w:ascii="Times New Roman" w:hAnsi="Times New Roman"/>
                <w:sz w:val="18"/>
                <w:szCs w:val="18"/>
              </w:rPr>
            </w:pPr>
            <w:r>
              <w:rPr>
                <w:rFonts w:ascii="Times New Roman" w:hAnsi="Times New Roman"/>
                <w:sz w:val="18"/>
                <w:szCs w:val="18"/>
              </w:rPr>
              <w:t>b4238, b4237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256DB" w14:textId="77777777" w:rsidR="007902ED" w:rsidRDefault="0068425C">
            <w:pPr>
              <w:spacing w:after="0"/>
              <w:rPr>
                <w:rFonts w:ascii="Times New Roman" w:hAnsi="Times New Roman"/>
                <w:sz w:val="18"/>
                <w:szCs w:val="18"/>
              </w:rPr>
            </w:pPr>
            <w:r>
              <w:rPr>
                <w:rFonts w:ascii="Times New Roman" w:hAnsi="Times New Roman"/>
                <w:sz w:val="18"/>
                <w:szCs w:val="18"/>
              </w:rPr>
              <w:t>nrdD, nrdG</w:t>
            </w:r>
          </w:p>
        </w:tc>
      </w:tr>
      <w:tr w:rsidR="007902ED" w14:paraId="027BCDF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3FEE5" w14:textId="77777777" w:rsidR="007902ED" w:rsidRDefault="0068425C">
            <w:pPr>
              <w:spacing w:after="0"/>
              <w:rPr>
                <w:rFonts w:ascii="Times New Roman" w:hAnsi="Times New Roman"/>
                <w:sz w:val="18"/>
                <w:szCs w:val="18"/>
              </w:rPr>
            </w:pPr>
            <w:r>
              <w:rPr>
                <w:rFonts w:ascii="Times New Roman" w:hAnsi="Times New Roman"/>
                <w:sz w:val="18"/>
                <w:szCs w:val="18"/>
              </w:rPr>
              <w:t>rplY</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6C4F" w14:textId="77777777" w:rsidR="007902ED" w:rsidRDefault="0068425C">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5F9BA" w14:textId="77777777" w:rsidR="007902ED" w:rsidRDefault="0068425C">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A250B" w14:textId="77777777" w:rsidR="007902ED" w:rsidRDefault="0068425C">
            <w:pPr>
              <w:spacing w:after="0"/>
              <w:rPr>
                <w:rFonts w:ascii="Times New Roman" w:hAnsi="Times New Roman"/>
                <w:sz w:val="18"/>
                <w:szCs w:val="18"/>
              </w:rPr>
            </w:pPr>
            <w:r>
              <w:rPr>
                <w:rFonts w:ascii="Times New Roman" w:hAnsi="Times New Roman"/>
                <w:sz w:val="18"/>
                <w:szCs w:val="18"/>
              </w:rPr>
              <w:t>b2185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BF3FC" w14:textId="77777777" w:rsidR="007902ED" w:rsidRDefault="0068425C">
            <w:pPr>
              <w:spacing w:after="0"/>
              <w:rPr>
                <w:rFonts w:ascii="Times New Roman" w:hAnsi="Times New Roman"/>
                <w:sz w:val="18"/>
                <w:szCs w:val="18"/>
              </w:rPr>
            </w:pPr>
            <w:r>
              <w:rPr>
                <w:rFonts w:ascii="Times New Roman" w:hAnsi="Times New Roman"/>
                <w:sz w:val="18"/>
                <w:szCs w:val="18"/>
              </w:rPr>
              <w:t>rplY</w:t>
            </w:r>
          </w:p>
        </w:tc>
      </w:tr>
      <w:tr w:rsidR="007902ED" w14:paraId="67894183"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A024E" w14:textId="77777777" w:rsidR="007902ED" w:rsidRDefault="0068425C">
            <w:pPr>
              <w:spacing w:after="0"/>
              <w:rPr>
                <w:rFonts w:ascii="Times New Roman" w:hAnsi="Times New Roman"/>
                <w:sz w:val="18"/>
                <w:szCs w:val="18"/>
              </w:rPr>
            </w:pPr>
            <w:r>
              <w:rPr>
                <w:rFonts w:ascii="Times New Roman" w:hAnsi="Times New Roman"/>
                <w:sz w:val="18"/>
                <w:szCs w:val="18"/>
              </w:rPr>
              <w:t>nudF-yqiB-cpdA-yqiA-parE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575F4B" w14:textId="77777777" w:rsidR="007902ED" w:rsidRDefault="0068425C">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FA733" w14:textId="77777777" w:rsidR="007902ED" w:rsidRDefault="0068425C">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EE1907" w14:textId="77777777" w:rsidR="007902ED" w:rsidRDefault="0068425C">
            <w:pPr>
              <w:spacing w:after="0"/>
              <w:rPr>
                <w:rFonts w:ascii="Times New Roman" w:hAnsi="Times New Roman"/>
                <w:sz w:val="18"/>
                <w:szCs w:val="18"/>
              </w:rPr>
            </w:pPr>
            <w:r>
              <w:rPr>
                <w:rFonts w:ascii="Times New Roman" w:hAnsi="Times New Roman"/>
                <w:sz w:val="18"/>
                <w:szCs w:val="18"/>
              </w:rPr>
              <w:t>b3034, b3033, b3032, b3031, b3030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32903" w14:textId="77777777" w:rsidR="007902ED" w:rsidRDefault="0068425C">
            <w:pPr>
              <w:spacing w:after="0"/>
              <w:rPr>
                <w:rFonts w:ascii="Times New Roman" w:hAnsi="Times New Roman"/>
                <w:sz w:val="18"/>
                <w:szCs w:val="18"/>
              </w:rPr>
            </w:pPr>
            <w:r>
              <w:rPr>
                <w:rFonts w:ascii="Times New Roman" w:hAnsi="Times New Roman"/>
                <w:sz w:val="18"/>
                <w:szCs w:val="18"/>
              </w:rPr>
              <w:t>nudF, yqiB, cpdA, yqiA, parE</w:t>
            </w:r>
          </w:p>
        </w:tc>
      </w:tr>
      <w:tr w:rsidR="007902ED" w14:paraId="22B2AB8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32E50" w14:textId="77777777" w:rsidR="007902ED" w:rsidRDefault="0068425C">
            <w:pPr>
              <w:spacing w:after="0"/>
              <w:rPr>
                <w:rFonts w:ascii="Times New Roman" w:hAnsi="Times New Roman"/>
                <w:sz w:val="18"/>
                <w:szCs w:val="18"/>
              </w:rPr>
            </w:pPr>
            <w:r>
              <w:rPr>
                <w:rFonts w:ascii="Times New Roman" w:hAnsi="Times New Roman"/>
                <w:sz w:val="18"/>
                <w:szCs w:val="18"/>
              </w:rPr>
              <w:t>yahDEFG</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45FDE" w14:textId="77777777" w:rsidR="007902ED" w:rsidRDefault="0068425C">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EB950" w14:textId="77777777" w:rsidR="007902ED" w:rsidRDefault="0068425C">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820F5" w14:textId="77777777" w:rsidR="007902ED" w:rsidRDefault="0068425C">
            <w:pPr>
              <w:spacing w:after="0"/>
              <w:rPr>
                <w:rFonts w:ascii="Times New Roman" w:hAnsi="Times New Roman"/>
                <w:sz w:val="18"/>
                <w:szCs w:val="18"/>
              </w:rPr>
            </w:pPr>
            <w:r>
              <w:rPr>
                <w:rFonts w:ascii="Times New Roman" w:hAnsi="Times New Roman"/>
                <w:sz w:val="18"/>
                <w:szCs w:val="18"/>
              </w:rPr>
              <w:t>b0318, b0319, b0320, b0321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52A40" w14:textId="77777777" w:rsidR="007902ED" w:rsidRDefault="0068425C">
            <w:pPr>
              <w:spacing w:after="0"/>
              <w:rPr>
                <w:rFonts w:ascii="Times New Roman" w:hAnsi="Times New Roman"/>
                <w:sz w:val="18"/>
                <w:szCs w:val="18"/>
              </w:rPr>
            </w:pPr>
            <w:r>
              <w:rPr>
                <w:rFonts w:ascii="Times New Roman" w:hAnsi="Times New Roman"/>
                <w:sz w:val="18"/>
                <w:szCs w:val="18"/>
              </w:rPr>
              <w:t>yahD, yahE, yahF, yahG</w:t>
            </w:r>
          </w:p>
        </w:tc>
      </w:tr>
      <w:tr w:rsidR="007902ED" w14:paraId="108C7CE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6AF817" w14:textId="77777777" w:rsidR="007902ED" w:rsidRDefault="0068425C">
            <w:pPr>
              <w:spacing w:after="0"/>
              <w:rPr>
                <w:rFonts w:ascii="Times New Roman" w:hAnsi="Times New Roman"/>
                <w:sz w:val="18"/>
                <w:szCs w:val="18"/>
              </w:rPr>
            </w:pPr>
            <w:r>
              <w:rPr>
                <w:rFonts w:ascii="Times New Roman" w:hAnsi="Times New Roman"/>
                <w:sz w:val="18"/>
                <w:szCs w:val="18"/>
              </w:rPr>
              <w:t>entCEBAH</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C5DFB" w14:textId="77777777" w:rsidR="007902ED" w:rsidRDefault="0068425C">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E0E93" w14:textId="77777777" w:rsidR="007902ED" w:rsidRDefault="0068425C">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1CD35" w14:textId="77777777" w:rsidR="007902ED" w:rsidRDefault="0068425C">
            <w:pPr>
              <w:spacing w:after="0"/>
              <w:rPr>
                <w:rFonts w:ascii="Times New Roman" w:hAnsi="Times New Roman"/>
                <w:sz w:val="18"/>
                <w:szCs w:val="18"/>
              </w:rPr>
            </w:pPr>
            <w:r>
              <w:rPr>
                <w:rFonts w:ascii="Times New Roman" w:hAnsi="Times New Roman"/>
                <w:sz w:val="18"/>
                <w:szCs w:val="18"/>
              </w:rPr>
              <w:t>b0593, b0594, b0595, b0596, b0597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A3FC0" w14:textId="77777777" w:rsidR="007902ED" w:rsidRDefault="0068425C">
            <w:pPr>
              <w:spacing w:after="0"/>
              <w:rPr>
                <w:rFonts w:ascii="Times New Roman" w:hAnsi="Times New Roman"/>
                <w:sz w:val="18"/>
                <w:szCs w:val="18"/>
              </w:rPr>
            </w:pPr>
            <w:r>
              <w:rPr>
                <w:rFonts w:ascii="Times New Roman" w:hAnsi="Times New Roman"/>
                <w:sz w:val="18"/>
                <w:szCs w:val="18"/>
              </w:rPr>
              <w:t>entC, entE, entB, entA, entH</w:t>
            </w:r>
          </w:p>
        </w:tc>
      </w:tr>
      <w:tr w:rsidR="007902ED" w14:paraId="193CBD8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0365A" w14:textId="77777777" w:rsidR="007902ED" w:rsidRDefault="0068425C">
            <w:pPr>
              <w:spacing w:after="0"/>
              <w:rPr>
                <w:rFonts w:ascii="Times New Roman" w:hAnsi="Times New Roman"/>
                <w:sz w:val="18"/>
                <w:szCs w:val="18"/>
              </w:rPr>
            </w:pPr>
            <w:r>
              <w:rPr>
                <w:rFonts w:ascii="Times New Roman" w:hAnsi="Times New Roman"/>
                <w:sz w:val="18"/>
                <w:szCs w:val="18"/>
              </w:rPr>
              <w:t>frsA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20BE" w14:textId="77777777" w:rsidR="007902ED" w:rsidRDefault="0068425C">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EF137" w14:textId="77777777" w:rsidR="007902ED" w:rsidRDefault="0068425C">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89CCD" w14:textId="77777777" w:rsidR="007902ED" w:rsidRDefault="0068425C">
            <w:pPr>
              <w:spacing w:after="0"/>
              <w:rPr>
                <w:rFonts w:ascii="Times New Roman" w:hAnsi="Times New Roman"/>
                <w:sz w:val="18"/>
                <w:szCs w:val="18"/>
              </w:rPr>
            </w:pPr>
            <w:r>
              <w:rPr>
                <w:rFonts w:ascii="Times New Roman" w:hAnsi="Times New Roman"/>
                <w:sz w:val="18"/>
                <w:szCs w:val="18"/>
              </w:rPr>
              <w:t>b0239</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44BCC" w14:textId="77777777" w:rsidR="007902ED" w:rsidRDefault="0068425C">
            <w:pPr>
              <w:spacing w:after="0"/>
              <w:rPr>
                <w:rFonts w:ascii="Times New Roman" w:hAnsi="Times New Roman"/>
                <w:sz w:val="18"/>
                <w:szCs w:val="18"/>
              </w:rPr>
            </w:pPr>
            <w:r>
              <w:rPr>
                <w:rFonts w:ascii="Times New Roman" w:hAnsi="Times New Roman"/>
                <w:sz w:val="18"/>
                <w:szCs w:val="18"/>
              </w:rPr>
              <w:t>frsA</w:t>
            </w:r>
          </w:p>
        </w:tc>
      </w:tr>
      <w:tr w:rsidR="007902ED" w14:paraId="1DFE504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FDDE0" w14:textId="77777777" w:rsidR="007902ED" w:rsidRDefault="0068425C">
            <w:pPr>
              <w:spacing w:after="0"/>
              <w:rPr>
                <w:rFonts w:ascii="Times New Roman" w:hAnsi="Times New Roman"/>
                <w:sz w:val="18"/>
                <w:szCs w:val="18"/>
              </w:rPr>
            </w:pPr>
            <w:r>
              <w:rPr>
                <w:rFonts w:ascii="Times New Roman" w:hAnsi="Times New Roman"/>
                <w:sz w:val="18"/>
                <w:szCs w:val="18"/>
              </w:rPr>
              <w:t>ilvLXGMEDA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FC18E" w14:textId="77777777" w:rsidR="007902ED" w:rsidRDefault="0068425C">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11CA2" w14:textId="77777777" w:rsidR="007902ED" w:rsidRDefault="0068425C">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44799" w14:textId="77777777" w:rsidR="007902ED" w:rsidRDefault="0068425C">
            <w:pPr>
              <w:spacing w:after="0"/>
              <w:rPr>
                <w:rFonts w:ascii="Times New Roman" w:hAnsi="Times New Roman"/>
                <w:sz w:val="18"/>
                <w:szCs w:val="18"/>
              </w:rPr>
            </w:pPr>
            <w:r>
              <w:rPr>
                <w:rFonts w:ascii="Times New Roman" w:hAnsi="Times New Roman"/>
                <w:sz w:val="18"/>
                <w:szCs w:val="18"/>
              </w:rPr>
              <w:t>b3766, b4669, b3769, b3770, b3771, b3772</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B7CC4" w14:textId="77777777" w:rsidR="007902ED" w:rsidRDefault="0068425C">
            <w:pPr>
              <w:spacing w:after="0"/>
              <w:rPr>
                <w:rFonts w:ascii="Times New Roman" w:hAnsi="Times New Roman"/>
                <w:sz w:val="18"/>
                <w:szCs w:val="18"/>
              </w:rPr>
            </w:pPr>
            <w:r>
              <w:rPr>
                <w:rFonts w:ascii="Times New Roman" w:hAnsi="Times New Roman"/>
                <w:sz w:val="18"/>
                <w:szCs w:val="18"/>
              </w:rPr>
              <w:t>ilvL, ilvX, ilvG, ilvM, ilvE, ilvD, ilvA</w:t>
            </w:r>
          </w:p>
        </w:tc>
      </w:tr>
      <w:tr w:rsidR="007902ED" w14:paraId="4F30013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B545" w14:textId="77777777" w:rsidR="007902ED" w:rsidRDefault="0068425C">
            <w:pPr>
              <w:spacing w:after="0"/>
              <w:rPr>
                <w:rFonts w:ascii="Times New Roman" w:hAnsi="Times New Roman"/>
                <w:sz w:val="18"/>
                <w:szCs w:val="18"/>
              </w:rPr>
            </w:pPr>
            <w:r>
              <w:rPr>
                <w:rFonts w:ascii="Times New Roman" w:hAnsi="Times New Roman"/>
                <w:sz w:val="18"/>
                <w:szCs w:val="18"/>
              </w:rPr>
              <w:t>proBA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8ED1B" w14:textId="77777777" w:rsidR="007902ED" w:rsidRDefault="0068425C">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D2B3A" w14:textId="77777777" w:rsidR="007902ED" w:rsidRDefault="0068425C">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04B2D" w14:textId="77777777" w:rsidR="007902ED" w:rsidRDefault="0068425C">
            <w:pPr>
              <w:spacing w:after="0"/>
              <w:rPr>
                <w:rFonts w:ascii="Times New Roman" w:hAnsi="Times New Roman"/>
                <w:sz w:val="18"/>
                <w:szCs w:val="18"/>
              </w:rPr>
            </w:pPr>
            <w:r>
              <w:rPr>
                <w:rFonts w:ascii="Times New Roman" w:hAnsi="Times New Roman"/>
                <w:sz w:val="18"/>
                <w:szCs w:val="18"/>
              </w:rPr>
              <w:t>b0242, b0243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0E7FA" w14:textId="77777777" w:rsidR="007902ED" w:rsidRDefault="0068425C">
            <w:pPr>
              <w:keepNext/>
              <w:spacing w:after="0"/>
              <w:rPr>
                <w:rFonts w:ascii="Times New Roman" w:hAnsi="Times New Roman"/>
                <w:sz w:val="18"/>
                <w:szCs w:val="18"/>
              </w:rPr>
            </w:pPr>
            <w:r>
              <w:rPr>
                <w:rFonts w:ascii="Times New Roman" w:hAnsi="Times New Roman"/>
                <w:sz w:val="18"/>
                <w:szCs w:val="18"/>
              </w:rPr>
              <w:t>proB, proA</w:t>
            </w:r>
          </w:p>
        </w:tc>
      </w:tr>
      <w:tr w:rsidR="007902ED" w:rsidRPr="0068425C" w14:paraId="704B924F" w14:textId="77777777">
        <w:tc>
          <w:tcPr>
            <w:tcW w:w="8642" w:type="dxa"/>
            <w:gridSpan w:val="5"/>
            <w:tcBorders>
              <w:top w:val="single" w:sz="4" w:space="0" w:color="000000"/>
            </w:tcBorders>
            <w:shd w:val="clear" w:color="auto" w:fill="auto"/>
            <w:tcMar>
              <w:top w:w="0" w:type="dxa"/>
              <w:left w:w="108" w:type="dxa"/>
              <w:bottom w:w="0" w:type="dxa"/>
              <w:right w:w="108" w:type="dxa"/>
            </w:tcMar>
          </w:tcPr>
          <w:p w14:paraId="7FAB78F0" w14:textId="77777777" w:rsidR="007902ED" w:rsidRPr="00312EBE" w:rsidRDefault="0068425C" w:rsidP="00210740">
            <w:pPr>
              <w:keepNext/>
              <w:spacing w:before="240" w:after="0"/>
              <w:jc w:val="both"/>
              <w:rPr>
                <w:lang w:val="en-GB"/>
              </w:rPr>
            </w:pPr>
            <w:r>
              <w:rPr>
                <w:rFonts w:cs="Calibri"/>
                <w:i/>
                <w:iCs/>
                <w:color w:val="44546A"/>
                <w:sz w:val="18"/>
                <w:szCs w:val="18"/>
                <w:lang w:val="en-GB"/>
              </w:rPr>
              <w:lastRenderedPageBreak/>
              <w:t>Table 6. Part of the whole operon-gene table of 7-7 sample containing an example of 10 randomly sampled operons and corresponding genes that were above the methylation thresholds (to see the whole tables for all the datasets in annexes).</w:t>
            </w:r>
          </w:p>
        </w:tc>
      </w:tr>
    </w:tbl>
    <w:p w14:paraId="1E38DC1C" w14:textId="77777777" w:rsidR="00BC5A59" w:rsidRPr="00312EBE" w:rsidRDefault="00BC5A59">
      <w:pPr>
        <w:rPr>
          <w:lang w:val="en-GB"/>
        </w:rPr>
        <w:sectPr w:rsidR="00BC5A59" w:rsidRPr="00312EBE">
          <w:pgSz w:w="11906" w:h="16838"/>
          <w:pgMar w:top="1417" w:right="1701" w:bottom="1417" w:left="1701" w:header="720" w:footer="720" w:gutter="0"/>
          <w:cols w:space="720"/>
        </w:sectPr>
      </w:pPr>
    </w:p>
    <w:p w14:paraId="0660D7F2" w14:textId="1D004131" w:rsidR="007902ED" w:rsidRPr="00312EBE" w:rsidRDefault="006B5BEF">
      <w:pPr>
        <w:spacing w:line="276" w:lineRule="auto"/>
        <w:jc w:val="both"/>
        <w:rPr>
          <w:lang w:val="en-GB"/>
        </w:rPr>
        <w:sectPr w:rsidR="007902ED" w:rsidRPr="00312EBE">
          <w:pgSz w:w="16838" w:h="11906" w:orient="landscape"/>
          <w:pgMar w:top="1701" w:right="1418" w:bottom="1701" w:left="1418" w:header="720" w:footer="720" w:gutter="0"/>
          <w:cols w:space="720"/>
        </w:sectPr>
      </w:pPr>
      <w:r>
        <w:rPr>
          <w:noProof/>
          <w:lang w:val="en-GB"/>
        </w:rPr>
        <w:lastRenderedPageBreak/>
        <mc:AlternateContent>
          <mc:Choice Requires="wpg">
            <w:drawing>
              <wp:anchor distT="0" distB="0" distL="114300" distR="114300" simplePos="0" relativeHeight="251824128" behindDoc="0" locked="0" layoutInCell="1" allowOverlap="1" wp14:anchorId="2DD1B6BD" wp14:editId="3AD7337C">
                <wp:simplePos x="0" y="0"/>
                <wp:positionH relativeFrom="column">
                  <wp:posOffset>-443057</wp:posOffset>
                </wp:positionH>
                <wp:positionV relativeFrom="paragraph">
                  <wp:posOffset>242686</wp:posOffset>
                </wp:positionV>
                <wp:extent cx="9669780" cy="5757612"/>
                <wp:effectExtent l="0" t="0" r="7620" b="0"/>
                <wp:wrapNone/>
                <wp:docPr id="513793244" name="Group 23"/>
                <wp:cNvGraphicFramePr/>
                <a:graphic xmlns:a="http://schemas.openxmlformats.org/drawingml/2006/main">
                  <a:graphicData uri="http://schemas.microsoft.com/office/word/2010/wordprocessingGroup">
                    <wpg:wgp>
                      <wpg:cNvGrpSpPr/>
                      <wpg:grpSpPr>
                        <a:xfrm>
                          <a:off x="0" y="0"/>
                          <a:ext cx="9669780" cy="5757612"/>
                          <a:chOff x="0" y="0"/>
                          <a:chExt cx="9669780" cy="5757612"/>
                        </a:xfrm>
                      </wpg:grpSpPr>
                      <wpg:grpSp>
                        <wpg:cNvPr id="47441272" name="Group 12"/>
                        <wpg:cNvGrpSpPr/>
                        <wpg:grpSpPr>
                          <a:xfrm>
                            <a:off x="0" y="0"/>
                            <a:ext cx="9669780" cy="5757612"/>
                            <a:chOff x="0" y="0"/>
                            <a:chExt cx="9669780" cy="5757612"/>
                          </a:xfrm>
                        </wpg:grpSpPr>
                        <wpg:grpSp>
                          <wpg:cNvPr id="234170919" name="Group 21"/>
                          <wpg:cNvGrpSpPr/>
                          <wpg:grpSpPr>
                            <a:xfrm>
                              <a:off x="0" y="0"/>
                              <a:ext cx="9669780" cy="5757612"/>
                              <a:chOff x="0" y="0"/>
                              <a:chExt cx="9669780" cy="5757612"/>
                            </a:xfrm>
                          </wpg:grpSpPr>
                          <wpg:grpSp>
                            <wpg:cNvPr id="1647693296" name="Group 20"/>
                            <wpg:cNvGrpSpPr/>
                            <wpg:grpSpPr>
                              <a:xfrm>
                                <a:off x="0" y="0"/>
                                <a:ext cx="9669780" cy="5757612"/>
                                <a:chOff x="0" y="0"/>
                                <a:chExt cx="9669780" cy="5757612"/>
                              </a:xfrm>
                            </wpg:grpSpPr>
                            <wpg:grpSp>
                              <wpg:cNvPr id="1292279976" name="Group 19"/>
                              <wpg:cNvGrpSpPr/>
                              <wpg:grpSpPr>
                                <a:xfrm>
                                  <a:off x="0" y="0"/>
                                  <a:ext cx="9669780" cy="5757612"/>
                                  <a:chOff x="0" y="0"/>
                                  <a:chExt cx="9669780" cy="5757612"/>
                                </a:xfrm>
                              </wpg:grpSpPr>
                              <wpg:grpSp>
                                <wpg:cNvPr id="1314810027" name="Group 18"/>
                                <wpg:cNvGrpSpPr/>
                                <wpg:grpSpPr>
                                  <a:xfrm>
                                    <a:off x="0" y="0"/>
                                    <a:ext cx="9669780" cy="5757612"/>
                                    <a:chOff x="0" y="0"/>
                                    <a:chExt cx="9669780" cy="5757612"/>
                                  </a:xfrm>
                                </wpg:grpSpPr>
                                <wpg:grpSp>
                                  <wpg:cNvPr id="1387799629" name="Group 16"/>
                                  <wpg:cNvGrpSpPr/>
                                  <wpg:grpSpPr>
                                    <a:xfrm>
                                      <a:off x="0" y="0"/>
                                      <a:ext cx="9669780" cy="5757612"/>
                                      <a:chOff x="0" y="0"/>
                                      <a:chExt cx="9669780" cy="5757612"/>
                                    </a:xfrm>
                                  </wpg:grpSpPr>
                                  <wpg:grpSp>
                                    <wpg:cNvPr id="1390279501" name="Group 15"/>
                                    <wpg:cNvGrpSpPr/>
                                    <wpg:grpSpPr>
                                      <a:xfrm>
                                        <a:off x="0" y="0"/>
                                        <a:ext cx="9669780" cy="5045183"/>
                                        <a:chOff x="0" y="0"/>
                                        <a:chExt cx="9669780" cy="5045183"/>
                                      </a:xfrm>
                                    </wpg:grpSpPr>
                                    <pic:pic xmlns:pic="http://schemas.openxmlformats.org/drawingml/2006/picture">
                                      <pic:nvPicPr>
                                        <pic:cNvPr id="1886415946" name="Picture 1645914648"/>
                                        <pic:cNvPicPr>
                                          <a:picLocks noChangeAspect="1"/>
                                        </pic:cNvPicPr>
                                      </pic:nvPicPr>
                                      <pic:blipFill>
                                        <a:blip r:embed="rId115"/>
                                        <a:srcRect l="1266" t="15315" r="1897" b="4150"/>
                                        <a:stretch>
                                          <a:fillRect/>
                                        </a:stretch>
                                      </pic:blipFill>
                                      <pic:spPr>
                                        <a:xfrm>
                                          <a:off x="1640506" y="3660252"/>
                                          <a:ext cx="5386346" cy="1384931"/>
                                        </a:xfrm>
                                        <a:prstGeom prst="rect">
                                          <a:avLst/>
                                        </a:prstGeom>
                                        <a:noFill/>
                                        <a:ln>
                                          <a:noFill/>
                                          <a:prstDash/>
                                        </a:ln>
                                      </pic:spPr>
                                    </pic:pic>
                                    <wpg:grpSp>
                                      <wpg:cNvPr id="1098423609" name="Group 14"/>
                                      <wpg:cNvGrpSpPr/>
                                      <wpg:grpSpPr>
                                        <a:xfrm>
                                          <a:off x="0" y="0"/>
                                          <a:ext cx="9669780" cy="3635188"/>
                                          <a:chOff x="0" y="0"/>
                                          <a:chExt cx="9669780" cy="3635188"/>
                                        </a:xfrm>
                                      </wpg:grpSpPr>
                                      <pic:pic xmlns:pic="http://schemas.openxmlformats.org/drawingml/2006/picture">
                                        <pic:nvPicPr>
                                          <pic:cNvPr id="1126486510" name="Picture 9"/>
                                          <pic:cNvPicPr>
                                            <a:picLocks noChangeAspect="1"/>
                                          </pic:cNvPicPr>
                                        </pic:nvPicPr>
                                        <pic:blipFill>
                                          <a:blip r:embed="rId116"/>
                                          <a:srcRect b="14331"/>
                                          <a:stretch>
                                            <a:fillRect/>
                                          </a:stretch>
                                        </pic:blipFill>
                                        <pic:spPr>
                                          <a:xfrm>
                                            <a:off x="0" y="0"/>
                                            <a:ext cx="9669780" cy="1165713"/>
                                          </a:xfrm>
                                          <a:prstGeom prst="rect">
                                            <a:avLst/>
                                          </a:prstGeom>
                                          <a:noFill/>
                                          <a:ln>
                                            <a:noFill/>
                                            <a:prstDash/>
                                          </a:ln>
                                        </pic:spPr>
                                      </pic:pic>
                                      <pic:pic xmlns:pic="http://schemas.openxmlformats.org/drawingml/2006/picture">
                                        <pic:nvPicPr>
                                          <pic:cNvPr id="299474209" name="Picture 12"/>
                                          <pic:cNvPicPr>
                                            <a:picLocks noChangeAspect="1"/>
                                          </pic:cNvPicPr>
                                        </pic:nvPicPr>
                                        <pic:blipFill>
                                          <a:blip r:embed="rId117"/>
                                          <a:srcRect l="49169" r="7684"/>
                                          <a:stretch>
                                            <a:fillRect/>
                                          </a:stretch>
                                        </pic:blipFill>
                                        <pic:spPr>
                                          <a:xfrm>
                                            <a:off x="246724" y="2743402"/>
                                            <a:ext cx="4432682" cy="891786"/>
                                          </a:xfrm>
                                          <a:prstGeom prst="rect">
                                            <a:avLst/>
                                          </a:prstGeom>
                                          <a:noFill/>
                                          <a:ln>
                                            <a:noFill/>
                                            <a:prstDash/>
                                          </a:ln>
                                        </pic:spPr>
                                      </pic:pic>
                                      <pic:pic xmlns:pic="http://schemas.openxmlformats.org/drawingml/2006/picture">
                                        <pic:nvPicPr>
                                          <pic:cNvPr id="1410292845" name="Picture 13"/>
                                          <pic:cNvPicPr>
                                            <a:picLocks noChangeAspect="1"/>
                                          </pic:cNvPicPr>
                                        </pic:nvPicPr>
                                        <pic:blipFill>
                                          <a:blip r:embed="rId118"/>
                                          <a:srcRect l="17752" t="16533" r="6719" b="15747"/>
                                          <a:stretch>
                                            <a:fillRect/>
                                          </a:stretch>
                                        </pic:blipFill>
                                        <pic:spPr>
                                          <a:xfrm>
                                            <a:off x="297436" y="1196191"/>
                                            <a:ext cx="9154049" cy="723802"/>
                                          </a:xfrm>
                                          <a:prstGeom prst="rect">
                                            <a:avLst/>
                                          </a:prstGeom>
                                          <a:noFill/>
                                          <a:ln>
                                            <a:noFill/>
                                            <a:prstDash/>
                                          </a:ln>
                                        </pic:spPr>
                                      </pic:pic>
                                    </wpg:grpSp>
                                  </wpg:grpSp>
                                  <wps:wsp>
                                    <wps:cNvPr id="193702839" name="Text Box 1"/>
                                    <wps:cNvSpPr txBox="1"/>
                                    <wps:spPr>
                                      <a:xfrm>
                                        <a:off x="0" y="5036252"/>
                                        <a:ext cx="9668510" cy="721360"/>
                                      </a:xfrm>
                                      <a:prstGeom prst="rect">
                                        <a:avLst/>
                                      </a:prstGeom>
                                    </wps:spPr>
                                    <wps:txbx>
                                      <w:txbxContent>
                                        <w:p w14:paraId="30FB634B" w14:textId="23344387" w:rsidR="0068425C" w:rsidRDefault="0068425C" w:rsidP="00210740">
                                          <w:pPr>
                                            <w:pStyle w:val="Descripcin"/>
                                            <w:spacing w:before="240"/>
                                            <w:rPr>
                                              <w:lang w:val="en-GB"/>
                                            </w:rPr>
                                          </w:pPr>
                                          <w:r>
                                            <w:rPr>
                                              <w:lang w:val="en-GB"/>
                                            </w:rPr>
                                            <w:t xml:space="preserve">Figure 31. A. napFDAGHBC-ccmABCDEFGH operon on genomic context. B transcription units. C. legend. (EcoCyc: Encyclopedia of E. coli Genes and Metabolism n.d.) </w:t>
                                          </w:r>
                                        </w:p>
                                        <w:p w14:paraId="371CF5BC" w14:textId="77777777" w:rsidR="0068425C" w:rsidRDefault="0068425C">
                                          <w:pPr>
                                            <w:pStyle w:val="Descripcin"/>
                                            <w:rPr>
                                              <w:rFonts w:ascii="Times New Roman" w:eastAsia="Times New Roman" w:hAnsi="Times New Roman"/>
                                              <w:sz w:val="24"/>
                                              <w:szCs w:val="24"/>
                                              <w:lang w:val="en-GB"/>
                                            </w:rPr>
                                          </w:pPr>
                                        </w:p>
                                      </w:txbxContent>
                                    </wps:txbx>
                                    <wps:bodyPr vert="horz" wrap="square" lIns="0" tIns="0" rIns="0" bIns="0" anchor="t" anchorCtr="0" compatLnSpc="1">
                                      <a:spAutoFit/>
                                    </wps:bodyPr>
                                  </wps:wsp>
                                </wpg:grpSp>
                                <wps:wsp>
                                  <wps:cNvPr id="331698892" name="Text Box 15"/>
                                  <wps:cNvSpPr txBox="1"/>
                                  <wps:spPr>
                                    <a:xfrm>
                                      <a:off x="92025" y="41569"/>
                                      <a:ext cx="321749" cy="292242"/>
                                    </a:xfrm>
                                    <a:prstGeom prst="rect">
                                      <a:avLst/>
                                    </a:prstGeom>
                                  </wps:spPr>
                                  <wps:txbx>
                                    <w:txbxContent>
                                      <w:p w14:paraId="00106BB0" w14:textId="77777777" w:rsidR="0068425C" w:rsidRDefault="0068425C">
                                        <w:pPr>
                                          <w:rPr>
                                            <w:rFonts w:ascii="Times New Roman" w:hAnsi="Times New Roman"/>
                                            <w:sz w:val="20"/>
                                            <w:szCs w:val="20"/>
                                          </w:rPr>
                                        </w:pPr>
                                        <w:r>
                                          <w:rPr>
                                            <w:rFonts w:ascii="Times New Roman" w:hAnsi="Times New Roman"/>
                                            <w:sz w:val="20"/>
                                            <w:szCs w:val="20"/>
                                          </w:rPr>
                                          <w:t>A</w:t>
                                        </w:r>
                                      </w:p>
                                    </w:txbxContent>
                                  </wps:txbx>
                                  <wps:bodyPr vert="horz" wrap="square" lIns="91440" tIns="45720" rIns="91440" bIns="45720" anchor="t" anchorCtr="0" compatLnSpc="1">
                                    <a:noAutofit/>
                                  </wps:bodyPr>
                                </wps:wsp>
                                <wps:wsp>
                                  <wps:cNvPr id="601802398" name="Straight Connector 16"/>
                                  <wps:cNvCnPr/>
                                  <wps:spPr>
                                    <a:xfrm>
                                      <a:off x="588754" y="968606"/>
                                      <a:ext cx="8409270" cy="35854"/>
                                    </a:xfrm>
                                    <a:prstGeom prst="straightConnector1">
                                      <a:avLst/>
                                    </a:prstGeom>
                                    <a:noFill/>
                                    <a:ln w="12701" cap="flat">
                                      <a:solidFill>
                                        <a:srgbClr val="203864"/>
                                      </a:solidFill>
                                      <a:prstDash val="solid"/>
                                      <a:miter/>
                                    </a:ln>
                                  </wps:spPr>
                                  <wps:bodyPr/>
                                </wps:wsp>
                              </wpg:grpSp>
                              <wps:wsp>
                                <wps:cNvPr id="1424590375" name="Text Box 15"/>
                                <wps:cNvSpPr txBox="1"/>
                                <wps:spPr>
                                  <a:xfrm>
                                    <a:off x="138541" y="1080657"/>
                                    <a:ext cx="321292" cy="292095"/>
                                  </a:xfrm>
                                  <a:prstGeom prst="rect">
                                    <a:avLst/>
                                  </a:prstGeom>
                                </wps:spPr>
                                <wps:txbx>
                                  <w:txbxContent>
                                    <w:p w14:paraId="43463DBD" w14:textId="77777777" w:rsidR="0068425C" w:rsidRDefault="0068425C">
                                      <w:pPr>
                                        <w:rPr>
                                          <w:rFonts w:ascii="Times New Roman" w:hAnsi="Times New Roman"/>
                                          <w:sz w:val="20"/>
                                          <w:szCs w:val="20"/>
                                        </w:rPr>
                                      </w:pPr>
                                      <w:r>
                                        <w:rPr>
                                          <w:rFonts w:ascii="Times New Roman" w:hAnsi="Times New Roman"/>
                                          <w:sz w:val="20"/>
                                          <w:szCs w:val="20"/>
                                        </w:rPr>
                                        <w:t>B</w:t>
                                      </w:r>
                                    </w:p>
                                  </w:txbxContent>
                                </wps:txbx>
                                <wps:bodyPr vert="horz" wrap="square" lIns="91440" tIns="45720" rIns="91440" bIns="45720" anchor="t" anchorCtr="0" compatLnSpc="1">
                                  <a:noAutofit/>
                                </wps:bodyPr>
                              </wps:wsp>
                            </wpg:grpSp>
                            <wps:wsp>
                              <wps:cNvPr id="1211507382" name="Straight Connector 16"/>
                              <wps:cNvCnPr/>
                              <wps:spPr>
                                <a:xfrm>
                                  <a:off x="547222" y="3491344"/>
                                  <a:ext cx="8408813" cy="35854"/>
                                </a:xfrm>
                                <a:prstGeom prst="straightConnector1">
                                  <a:avLst/>
                                </a:prstGeom>
                                <a:noFill/>
                                <a:ln w="12701" cap="flat">
                                  <a:solidFill>
                                    <a:srgbClr val="203864"/>
                                  </a:solidFill>
                                  <a:prstDash val="solid"/>
                                  <a:miter/>
                                </a:ln>
                              </wps:spPr>
                              <wps:bodyPr/>
                            </wps:wsp>
                          </wpg:grpSp>
                          <wps:wsp>
                            <wps:cNvPr id="2127019862" name="Text Box 15"/>
                            <wps:cNvSpPr txBox="1"/>
                            <wps:spPr>
                              <a:xfrm>
                                <a:off x="173178" y="3546766"/>
                                <a:ext cx="321292" cy="292095"/>
                              </a:xfrm>
                              <a:prstGeom prst="rect">
                                <a:avLst/>
                              </a:prstGeom>
                            </wps:spPr>
                            <wps:txbx>
                              <w:txbxContent>
                                <w:p w14:paraId="433D369B" w14:textId="77777777" w:rsidR="0068425C" w:rsidRDefault="0068425C">
                                  <w:pPr>
                                    <w:rPr>
                                      <w:rFonts w:ascii="Times New Roman" w:hAnsi="Times New Roman"/>
                                      <w:sz w:val="20"/>
                                      <w:szCs w:val="20"/>
                                    </w:rPr>
                                  </w:pPr>
                                  <w:r>
                                    <w:rPr>
                                      <w:rFonts w:ascii="Times New Roman" w:hAnsi="Times New Roman"/>
                                      <w:sz w:val="20"/>
                                      <w:szCs w:val="20"/>
                                    </w:rPr>
                                    <w:t>C</w:t>
                                  </w:r>
                                </w:p>
                              </w:txbxContent>
                            </wps:txbx>
                            <wps:bodyPr vert="horz" wrap="square" lIns="91440" tIns="45720" rIns="91440" bIns="45720" anchor="t" anchorCtr="0" compatLnSpc="1">
                              <a:noAutofit/>
                            </wps:bodyPr>
                          </wps:wsp>
                        </wpg:grpSp>
                        <pic:pic xmlns:pic="http://schemas.openxmlformats.org/drawingml/2006/picture">
                          <pic:nvPicPr>
                            <pic:cNvPr id="1013251062" name="Picture 11"/>
                            <pic:cNvPicPr>
                              <a:picLocks noChangeAspect="1"/>
                            </pic:cNvPicPr>
                          </pic:nvPicPr>
                          <pic:blipFill rotWithShape="1">
                            <a:blip r:embed="rId119" cstate="print">
                              <a:extLst>
                                <a:ext uri="{28A0092B-C50C-407E-A947-70E740481C1C}">
                                  <a14:useLocalDpi xmlns:a14="http://schemas.microsoft.com/office/drawing/2010/main" val="0"/>
                                </a:ext>
                              </a:extLst>
                            </a:blip>
                            <a:srcRect l="18153" t="19121" r="48579" b="23561"/>
                            <a:stretch/>
                          </pic:blipFill>
                          <pic:spPr bwMode="auto">
                            <a:xfrm>
                              <a:off x="4925291" y="2930236"/>
                              <a:ext cx="4086860" cy="4711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25578952" name="Picture 22"/>
                          <pic:cNvPicPr>
                            <a:picLocks noChangeAspect="1"/>
                          </pic:cNvPicPr>
                        </pic:nvPicPr>
                        <pic:blipFill rotWithShape="1">
                          <a:blip r:embed="rId120" cstate="print">
                            <a:extLst>
                              <a:ext uri="{28A0092B-C50C-407E-A947-70E740481C1C}">
                                <a14:useLocalDpi xmlns:a14="http://schemas.microsoft.com/office/drawing/2010/main" val="0"/>
                              </a:ext>
                            </a:extLst>
                          </a:blip>
                          <a:srcRect l="18231" t="6473" r="7440" b="24542"/>
                          <a:stretch/>
                        </pic:blipFill>
                        <pic:spPr bwMode="auto">
                          <a:xfrm>
                            <a:off x="318654" y="2092036"/>
                            <a:ext cx="9100820" cy="6089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D1B6BD" id="_x0000_s1120" style="position:absolute;left:0;text-align:left;margin-left:-34.9pt;margin-top:19.1pt;width:761.4pt;height:453.35pt;z-index:251824128" coordsize="96697,575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jI9aM0AFFGaM0AFFGaKACijcM4zRQAUUUUAFFGR60ZHTNABRRRQAUUbh60bh60AFFGa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jNFABRRR&#10;QAUUZozQAUUZooAKKM9qKACijPe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92l01rJHZyKku0+U7LkA44OPrWN/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DVrZ0BlHkAAJR5AAAVAAAAZHJzL21l&#10;ZGlhL2ltYWdlMy5qcGVn/9j/4AAQSkZJRgABAQEA3ADcAAD/2wBDAAIBAQEBAQIBAQECAgICAgQD&#10;AgICAgUEBAMEBgUGBgYFBgYGBwkIBgcJBwYGCAsICQoKCgoKBggLDAsKDAkKCgr/2wBDAQICAgIC&#10;AgUDAwUKBwYHCgoKCgoKCgoKCgoKCgoKCgoKCgoKCgoKCgoKCgoKCgoKCgoKCgoKCgoKCgoKCgoK&#10;Cgr/wAARCADWCa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zzj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eaKKACkVdpzmlooADyMU0Ke9OooAOcU3acYBp1FACbaXtgUUUWABkD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MY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">
                <v:group id="_x0000_s1121"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">
                  <v:group id="Group 21" o:spid="_x0000_s1122"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">
                    <v:group id="Group 20" o:spid="_x0000_s1123"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">
                      <v:group id="Group 19" o:spid="_x0000_s1124"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">
                        <v:group id="_x0000_s1125"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">
                          <v:group id="_x0000_s1126"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">
                            <v:group id="Group 15" o:spid="_x0000_s1127" style="position:absolute;width:96697;height:50451" coordsize="96697,5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">
                              <v:shape id="Picture 1645914648" o:spid="_x0000_s1128" type="#_x0000_t75" style="position:absolute;left:16405;top:36602;width:5386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">
                                <v:imagedata r:id="rId121" o:title="" croptop="10037f" cropbottom="2720f" cropleft="830f" cropright="1243f"/>
                              </v:shape>
                              <v:group id="Group 14" o:spid="_x0000_s1129" style="position:absolute;width:96697;height:36351" coordsize="96697,3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">
                                <v:shape id="Picture 9" o:spid="_x0000_s1130" type="#_x0000_t75" style="position:absolute;width:96697;height:1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">
                                  <v:imagedata r:id="rId122" o:title="" cropbottom="9392f"/>
                                </v:shape>
                                <v:shape id="Picture 12" o:spid="_x0000_s1131" type="#_x0000_t75" style="position:absolute;left:2467;top:27434;width:44327;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">
                                  <v:imagedata r:id="rId123" o:title="" cropleft="32223f" cropright="5036f"/>
                                </v:shape>
                                <v:shape id="Picture 13" o:spid="_x0000_s1132" type="#_x0000_t75" style="position:absolute;left:2974;top:11961;width:91540;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">
                                  <v:imagedata r:id="rId124" o:title="" croptop="10835f" cropbottom="10320f" cropleft="11634f" cropright="4403f"/>
                                </v:shape>
                              </v:group>
                            </v:group>
                            <v:shape id="_x0000_s1133" type="#_x0000_t202" style="position:absolute;top:50362;width:96685;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" filled="f" stroked="f">
                              <v:textbox style="mso-fit-shape-to-text:t" inset="0,0,0,0">
                                <w:txbxContent>
                                  <w:p w14:paraId="30FB634B" w14:textId="23344387" w:rsidR="0068425C" w:rsidRDefault="0068425C" w:rsidP="00210740">
                                    <w:pPr>
                                      <w:pStyle w:val="Descripcin"/>
                                      <w:spacing w:before="240"/>
                                      <w:rPr>
                                        <w:lang w:val="en-GB"/>
                                      </w:rPr>
                                    </w:pPr>
                                    <w:r>
                                      <w:rPr>
                                        <w:lang w:val="en-GB"/>
                                      </w:rPr>
                                      <w:t xml:space="preserve">Figure 31. A. napFDAGHBC-ccmABCDEFGH operon on genomic context. B transcription units. C. legend. (EcoCyc: Encyclopedia of E. coli Genes and Metabolism n.d.) </w:t>
                                    </w:r>
                                  </w:p>
                                  <w:p w14:paraId="371CF5BC" w14:textId="77777777" w:rsidR="0068425C" w:rsidRDefault="0068425C">
                                    <w:pPr>
                                      <w:pStyle w:val="Descripcin"/>
                                      <w:rPr>
                                        <w:rFonts w:ascii="Times New Roman" w:eastAsia="Times New Roman" w:hAnsi="Times New Roman"/>
                                        <w:sz w:val="24"/>
                                        <w:szCs w:val="24"/>
                                        <w:lang w:val="en-GB"/>
                                      </w:rPr>
                                    </w:pPr>
                                  </w:p>
                                </w:txbxContent>
                              </v:textbox>
                            </v:shape>
                          </v:group>
                          <v:shape id="Text Box 15" o:spid="_x0000_s1134" type="#_x0000_t202" style="position:absolute;left:920;top:415;width:321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" filled="f" stroked="f">
                            <v:textbox>
                              <w:txbxContent>
                                <w:p w14:paraId="00106BB0" w14:textId="77777777" w:rsidR="0068425C" w:rsidRDefault="0068425C">
                                  <w:pPr>
                                    <w:rPr>
                                      <w:rFonts w:ascii="Times New Roman" w:hAnsi="Times New Roman"/>
                                      <w:sz w:val="20"/>
                                      <w:szCs w:val="20"/>
                                    </w:rPr>
                                  </w:pPr>
                                  <w:r>
                                    <w:rPr>
                                      <w:rFonts w:ascii="Times New Roman" w:hAnsi="Times New Roman"/>
                                      <w:sz w:val="20"/>
                                      <w:szCs w:val="20"/>
                                    </w:rPr>
                                    <w:t>A</w:t>
                                  </w:r>
                                </w:p>
                              </w:txbxContent>
                            </v:textbox>
                          </v:shape>
                          <v:shapetype id="_x0000_t32" coordsize="21600,21600" o:spt="32" o:oned="t" path="m,l21600,21600e" filled="f">
                            <v:path arrowok="t" fillok="f" o:connecttype="none"/>
                            <o:lock v:ext="edit" shapetype="t"/>
                          </v:shapetype>
                          <v:shape id="Straight Connector 16" o:spid="_x0000_s1135" type="#_x0000_t32" style="position:absolute;left:5887;top:9686;width:84093;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" strokecolor="#203864" strokeweight=".35281mm">
                            <v:stroke joinstyle="miter"/>
                          </v:shape>
                        </v:group>
                        <v:shape id="Text Box 15" o:spid="_x0000_s1136" type="#_x0000_t202" style="position:absolute;left:1385;top:10806;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" filled="f" stroked="f">
                          <v:textbox>
                            <w:txbxContent>
                              <w:p w14:paraId="43463DBD" w14:textId="77777777" w:rsidR="0068425C" w:rsidRDefault="0068425C">
                                <w:pPr>
                                  <w:rPr>
                                    <w:rFonts w:ascii="Times New Roman" w:hAnsi="Times New Roman"/>
                                    <w:sz w:val="20"/>
                                    <w:szCs w:val="20"/>
                                  </w:rPr>
                                </w:pPr>
                                <w:r>
                                  <w:rPr>
                                    <w:rFonts w:ascii="Times New Roman" w:hAnsi="Times New Roman"/>
                                    <w:sz w:val="20"/>
                                    <w:szCs w:val="20"/>
                                  </w:rPr>
                                  <w:t>B</w:t>
                                </w:r>
                              </w:p>
                            </w:txbxContent>
                          </v:textbox>
                        </v:shape>
                      </v:group>
                      <v:shape id="Straight Connector 16" o:spid="_x0000_s1137" type="#_x0000_t32" style="position:absolute;left:5472;top:34913;width:84088;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" strokecolor="#203864" strokeweight=".35281mm">
                        <v:stroke joinstyle="miter"/>
                      </v:shape>
                    </v:group>
                    <v:shape id="Text Box 15" o:spid="_x0000_s1138" type="#_x0000_t202" style="position:absolute;left:1731;top:35467;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" filled="f" stroked="f">
                      <v:textbox>
                        <w:txbxContent>
                          <w:p w14:paraId="433D369B" w14:textId="77777777" w:rsidR="0068425C" w:rsidRDefault="0068425C">
                            <w:pPr>
                              <w:rPr>
                                <w:rFonts w:ascii="Times New Roman" w:hAnsi="Times New Roman"/>
                                <w:sz w:val="20"/>
                                <w:szCs w:val="20"/>
                              </w:rPr>
                            </w:pPr>
                            <w:r>
                              <w:rPr>
                                <w:rFonts w:ascii="Times New Roman" w:hAnsi="Times New Roman"/>
                                <w:sz w:val="20"/>
                                <w:szCs w:val="20"/>
                              </w:rPr>
                              <w:t>C</w:t>
                            </w:r>
                          </w:p>
                        </w:txbxContent>
                      </v:textbox>
                    </v:shape>
                  </v:group>
                  <v:shape id="Picture 11" o:spid="_x0000_s1139" type="#_x0000_t75" style="position:absolute;left:49252;top:29302;width:4086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">
                    <v:imagedata r:id="rId125" o:title="" croptop="12531f" cropbottom="15441f" cropleft="11897f" cropright="31837f"/>
                  </v:shape>
                </v:group>
                <v:shape id="Picture 22" o:spid="_x0000_s1140" type="#_x0000_t75" style="position:absolute;left:3186;top:20920;width:91008;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">
                  <v:imagedata r:id="rId126" o:title="" croptop="4242f" cropbottom="16084f" cropleft="11948f" cropright="4876f"/>
                </v:shape>
              </v:group>
            </w:pict>
          </mc:Fallback>
        </mc:AlternateContent>
      </w:r>
    </w:p>
    <w:p w14:paraId="4C49141D" w14:textId="77777777" w:rsidR="007902ED" w:rsidRDefault="0068425C">
      <w:pPr>
        <w:pStyle w:val="Prrafodelista"/>
        <w:numPr>
          <w:ilvl w:val="0"/>
          <w:numId w:val="2"/>
        </w:numPr>
        <w:spacing w:line="276" w:lineRule="auto"/>
        <w:jc w:val="both"/>
        <w:rPr>
          <w:rFonts w:ascii="Times New Roman" w:hAnsi="Times New Roman"/>
          <w:b/>
          <w:bCs/>
          <w:sz w:val="24"/>
          <w:szCs w:val="24"/>
          <w:u w:val="single"/>
          <w:lang w:val="en-GB"/>
        </w:rPr>
      </w:pPr>
      <w:bookmarkStart w:id="179" w:name="_Toc138781796"/>
      <w:r>
        <w:rPr>
          <w:rFonts w:ascii="Times New Roman" w:hAnsi="Times New Roman"/>
          <w:b/>
          <w:bCs/>
          <w:sz w:val="24"/>
          <w:szCs w:val="24"/>
          <w:u w:val="single"/>
          <w:lang w:val="en-GB"/>
        </w:rPr>
        <w:lastRenderedPageBreak/>
        <w:t>Functional enrichment:</w:t>
      </w:r>
      <w:bookmarkEnd w:id="179"/>
    </w:p>
    <w:p w14:paraId="2A957507" w14:textId="77777777" w:rsidR="007902ED" w:rsidRPr="00312EBE" w:rsidRDefault="0068425C">
      <w:pPr>
        <w:spacing w:line="276" w:lineRule="auto"/>
        <w:jc w:val="both"/>
        <w:rPr>
          <w:lang w:val="en-GB"/>
        </w:rPr>
      </w:pPr>
      <w:r>
        <w:rPr>
          <w:rFonts w:ascii="Times New Roman" w:hAnsi="Times New Roman"/>
          <w:sz w:val="24"/>
          <w:szCs w:val="24"/>
          <w:lang w:val="en-GB"/>
        </w:rPr>
        <w:t xml:space="preserve">Overall, there is a tendency of general enrichment in metabolic genes (Table 7). In six out of seven samples the p-value is rather low (lower than 0.005) meaning that, considering the whole </w:t>
      </w:r>
      <w:r>
        <w:rPr>
          <w:rFonts w:ascii="Times New Roman" w:hAnsi="Times New Roman"/>
          <w:i/>
          <w:iCs/>
          <w:sz w:val="24"/>
          <w:szCs w:val="24"/>
          <w:lang w:val="en-GB"/>
        </w:rPr>
        <w:t>E. coli</w:t>
      </w:r>
      <w:r>
        <w:rPr>
          <w:rFonts w:ascii="Times New Roman" w:hAnsi="Times New Roman"/>
          <w:sz w:val="24"/>
          <w:szCs w:val="24"/>
          <w:lang w:val="en-GB"/>
        </w:rPr>
        <w:t xml:space="preserve"> gene annotation and corresponding metabolic gene proportion, within the gene calls obtained there is a bigger ratio of genes that are metabolic than the proportion expected if the sampling was done randomly. </w:t>
      </w:r>
    </w:p>
    <w:tbl>
      <w:tblPr>
        <w:tblpPr w:leftFromText="180" w:rightFromText="180" w:vertAnchor="text" w:tblpY="1"/>
        <w:tblOverlap w:val="never"/>
        <w:tblW w:w="5720" w:type="dxa"/>
        <w:tblCellMar>
          <w:left w:w="10" w:type="dxa"/>
          <w:right w:w="10" w:type="dxa"/>
        </w:tblCellMar>
        <w:tblLook w:val="04A0" w:firstRow="1" w:lastRow="0" w:firstColumn="1" w:lastColumn="0" w:noHBand="0" w:noVBand="1"/>
      </w:tblPr>
      <w:tblGrid>
        <w:gridCol w:w="4671"/>
        <w:gridCol w:w="1049"/>
      </w:tblGrid>
      <w:tr w:rsidR="007902ED" w14:paraId="4555E7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754E0"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 xml:space="preserve">Gene Ontology Biological Process term </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FEC38" w14:textId="77777777" w:rsidR="007902ED" w:rsidRDefault="0068425C" w:rsidP="00E169A8">
            <w:pPr>
              <w:spacing w:after="0"/>
              <w:rPr>
                <w:rFonts w:ascii="Times New Roman" w:hAnsi="Times New Roman"/>
                <w:sz w:val="20"/>
                <w:szCs w:val="20"/>
              </w:rPr>
            </w:pPr>
            <w:r>
              <w:rPr>
                <w:rFonts w:ascii="Times New Roman" w:hAnsi="Times New Roman"/>
                <w:sz w:val="20"/>
                <w:szCs w:val="20"/>
              </w:rPr>
              <w:t>Ocurrence</w:t>
            </w:r>
          </w:p>
        </w:tc>
      </w:tr>
      <w:tr w:rsidR="007902ED" w14:paraId="1D0414D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0BAB6E6F" w14:textId="77777777" w:rsidR="007902ED" w:rsidRDefault="0068425C" w:rsidP="00E169A8">
            <w:pPr>
              <w:spacing w:after="0"/>
              <w:rPr>
                <w:rFonts w:ascii="Times New Roman" w:hAnsi="Times New Roman"/>
                <w:sz w:val="20"/>
                <w:szCs w:val="20"/>
              </w:rPr>
            </w:pPr>
            <w:r>
              <w:rPr>
                <w:rFonts w:ascii="Times New Roman" w:hAnsi="Times New Roman"/>
                <w:sz w:val="20"/>
                <w:szCs w:val="20"/>
              </w:rPr>
              <w:t>cytochrome complex assembly</w:t>
            </w:r>
          </w:p>
        </w:tc>
        <w:tc>
          <w:tcPr>
            <w:tcW w:w="104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4AB85790" w14:textId="77777777" w:rsidR="007902ED" w:rsidRDefault="0068425C" w:rsidP="00E169A8">
            <w:pPr>
              <w:spacing w:after="0"/>
              <w:rPr>
                <w:rFonts w:ascii="Times New Roman" w:hAnsi="Times New Roman"/>
                <w:sz w:val="20"/>
                <w:szCs w:val="20"/>
              </w:rPr>
            </w:pPr>
            <w:r>
              <w:rPr>
                <w:rFonts w:ascii="Times New Roman" w:hAnsi="Times New Roman"/>
                <w:sz w:val="20"/>
                <w:szCs w:val="20"/>
              </w:rPr>
              <w:t>6</w:t>
            </w:r>
          </w:p>
        </w:tc>
      </w:tr>
      <w:tr w:rsidR="007902ED" w14:paraId="700DC0F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0A05AAA"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2C30E70" w14:textId="77777777" w:rsidR="007902ED" w:rsidRDefault="0068425C" w:rsidP="00E169A8">
            <w:pPr>
              <w:spacing w:after="0"/>
              <w:rPr>
                <w:rFonts w:ascii="Times New Roman" w:hAnsi="Times New Roman"/>
                <w:sz w:val="20"/>
                <w:szCs w:val="20"/>
              </w:rPr>
            </w:pPr>
            <w:r>
              <w:rPr>
                <w:rFonts w:ascii="Times New Roman" w:hAnsi="Times New Roman"/>
                <w:sz w:val="20"/>
                <w:szCs w:val="20"/>
              </w:rPr>
              <w:t>4</w:t>
            </w:r>
          </w:p>
        </w:tc>
      </w:tr>
      <w:tr w:rsidR="007902ED" w14:paraId="1E929506"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AB1B61A"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A3D796" w14:textId="77777777" w:rsidR="007902ED" w:rsidRDefault="0068425C" w:rsidP="00E169A8">
            <w:pPr>
              <w:spacing w:after="0"/>
              <w:rPr>
                <w:rFonts w:ascii="Times New Roman" w:hAnsi="Times New Roman"/>
                <w:sz w:val="20"/>
                <w:szCs w:val="20"/>
              </w:rPr>
            </w:pPr>
            <w:r>
              <w:rPr>
                <w:rFonts w:ascii="Times New Roman" w:hAnsi="Times New Roman"/>
                <w:sz w:val="20"/>
                <w:szCs w:val="20"/>
              </w:rPr>
              <w:t>4</w:t>
            </w:r>
          </w:p>
        </w:tc>
      </w:tr>
      <w:tr w:rsidR="007902ED" w14:paraId="6C913A2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6BC0A6" w14:textId="77777777" w:rsidR="007902ED" w:rsidRDefault="0068425C" w:rsidP="00E169A8">
            <w:pPr>
              <w:spacing w:after="0"/>
              <w:rPr>
                <w:rFonts w:ascii="Times New Roman" w:hAnsi="Times New Roman"/>
                <w:sz w:val="20"/>
                <w:szCs w:val="20"/>
              </w:rPr>
            </w:pPr>
            <w:r>
              <w:rPr>
                <w:rFonts w:ascii="Times New Roman" w:hAnsi="Times New Roman"/>
                <w:sz w:val="20"/>
                <w:szCs w:val="20"/>
              </w:rPr>
              <w:t>aerobic respiration</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8CA865B"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22EE6B3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A71F0D9"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316B4F"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6C23E6F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F935187" w14:textId="77777777" w:rsidR="007902ED" w:rsidRDefault="0068425C" w:rsidP="00E169A8">
            <w:pPr>
              <w:spacing w:after="0"/>
              <w:rPr>
                <w:rFonts w:ascii="Times New Roman" w:hAnsi="Times New Roman"/>
                <w:sz w:val="20"/>
                <w:szCs w:val="20"/>
              </w:rPr>
            </w:pPr>
            <w:r>
              <w:rPr>
                <w:rFonts w:ascii="Times New Roman" w:hAnsi="Times New Roman"/>
                <w:sz w:val="20"/>
                <w:szCs w:val="20"/>
              </w:rPr>
              <w:t>cellular respiration</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1AB8541"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4626E18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85FFE66"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AF6E4A"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0C19A73A"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CA7C1CD" w14:textId="77777777" w:rsidR="007902ED" w:rsidRDefault="0068425C" w:rsidP="00E169A8">
            <w:pPr>
              <w:spacing w:after="0"/>
              <w:rPr>
                <w:rFonts w:ascii="Times New Roman" w:hAnsi="Times New Roman"/>
                <w:sz w:val="20"/>
                <w:szCs w:val="20"/>
              </w:rPr>
            </w:pPr>
            <w:r>
              <w:rPr>
                <w:rFonts w:ascii="Times New Roman" w:hAnsi="Times New Roman"/>
                <w:sz w:val="20"/>
                <w:szCs w:val="20"/>
              </w:rPr>
              <w:t>electron transport chain</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AC2BEAC"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3E9B15A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310E46" w14:textId="77777777" w:rsidR="007902ED" w:rsidRDefault="0068425C" w:rsidP="00E169A8">
            <w:pPr>
              <w:spacing w:after="0"/>
              <w:rPr>
                <w:rFonts w:ascii="Times New Roman" w:hAnsi="Times New Roman"/>
                <w:sz w:val="20"/>
                <w:szCs w:val="20"/>
              </w:rPr>
            </w:pPr>
            <w:r>
              <w:rPr>
                <w:rFonts w:ascii="Times New Roman" w:hAnsi="Times New Roman"/>
                <w:sz w:val="20"/>
                <w:szCs w:val="20"/>
              </w:rPr>
              <w:t>histidine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7FD61BB"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038FB83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E9A95E3" w14:textId="77777777" w:rsidR="007902ED" w:rsidRDefault="0068425C" w:rsidP="00E169A8">
            <w:pPr>
              <w:spacing w:after="0"/>
              <w:rPr>
                <w:rFonts w:ascii="Times New Roman" w:hAnsi="Times New Roman"/>
                <w:sz w:val="20"/>
                <w:szCs w:val="20"/>
              </w:rPr>
            </w:pPr>
            <w:r>
              <w:rPr>
                <w:rFonts w:ascii="Times New Roman" w:hAnsi="Times New Roman"/>
                <w:sz w:val="20"/>
                <w:szCs w:val="20"/>
              </w:rPr>
              <w:t>histidine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7506B8"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4CCAD2C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9A8A5E" w14:textId="77777777" w:rsidR="007902ED" w:rsidRDefault="0068425C" w:rsidP="00E169A8">
            <w:pPr>
              <w:spacing w:after="0"/>
              <w:rPr>
                <w:rFonts w:ascii="Times New Roman" w:hAnsi="Times New Roman"/>
                <w:sz w:val="20"/>
                <w:szCs w:val="20"/>
              </w:rPr>
            </w:pPr>
            <w:r>
              <w:rPr>
                <w:rFonts w:ascii="Times New Roman" w:hAnsi="Times New Roman"/>
                <w:sz w:val="20"/>
                <w:szCs w:val="20"/>
              </w:rPr>
              <w:t>organic phosphonate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2BB0C12"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39C8531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05C829" w14:textId="77777777" w:rsidR="007902ED" w:rsidRDefault="0068425C" w:rsidP="00E169A8">
            <w:pPr>
              <w:spacing w:after="0"/>
              <w:rPr>
                <w:rFonts w:ascii="Times New Roman" w:hAnsi="Times New Roman"/>
                <w:sz w:val="20"/>
                <w:szCs w:val="20"/>
              </w:rPr>
            </w:pPr>
            <w:r>
              <w:rPr>
                <w:rFonts w:ascii="Times New Roman" w:hAnsi="Times New Roman"/>
                <w:sz w:val="20"/>
                <w:szCs w:val="20"/>
              </w:rPr>
              <w:t>oxidative phosphorylation</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DC7D86"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177F5D3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28C29E" w14:textId="77777777" w:rsidR="007902ED" w:rsidRDefault="0068425C" w:rsidP="00E169A8">
            <w:pPr>
              <w:spacing w:after="0"/>
              <w:rPr>
                <w:rFonts w:ascii="Times New Roman" w:hAnsi="Times New Roman"/>
                <w:sz w:val="20"/>
                <w:szCs w:val="20"/>
              </w:rPr>
            </w:pPr>
            <w:r>
              <w:rPr>
                <w:rFonts w:ascii="Times New Roman" w:hAnsi="Times New Roman"/>
                <w:sz w:val="20"/>
                <w:szCs w:val="20"/>
              </w:rPr>
              <w:t>phenylacetate catabolic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7BF0DC1"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2DD05B1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28A283" w14:textId="77777777" w:rsidR="007902ED" w:rsidRDefault="0068425C" w:rsidP="00E169A8">
            <w:pPr>
              <w:spacing w:after="0"/>
              <w:rPr>
                <w:rFonts w:ascii="Times New Roman" w:hAnsi="Times New Roman"/>
                <w:sz w:val="20"/>
                <w:szCs w:val="20"/>
              </w:rPr>
            </w:pPr>
            <w:r>
              <w:rPr>
                <w:rFonts w:ascii="Times New Roman" w:hAnsi="Times New Roman"/>
                <w:sz w:val="20"/>
                <w:szCs w:val="20"/>
              </w:rPr>
              <w:t>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DEF3BA8"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18B6E89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D448BDB" w14:textId="77777777" w:rsidR="007902ED" w:rsidRDefault="0068425C" w:rsidP="00E169A8">
            <w:pPr>
              <w:spacing w:after="0"/>
              <w:rPr>
                <w:rFonts w:ascii="Times New Roman" w:hAnsi="Times New Roman"/>
                <w:sz w:val="20"/>
                <w:szCs w:val="20"/>
              </w:rPr>
            </w:pPr>
            <w:r>
              <w:rPr>
                <w:rFonts w:ascii="Times New Roman" w:hAnsi="Times New Roman"/>
                <w:sz w:val="20"/>
                <w:szCs w:val="20"/>
              </w:rPr>
              <w:t>xenobiotic catabolic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B610FF"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51DEC3E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C04EC07" w14:textId="77777777" w:rsidR="007902ED" w:rsidRDefault="0068425C" w:rsidP="00E169A8">
            <w:pPr>
              <w:spacing w:after="0"/>
              <w:rPr>
                <w:rFonts w:ascii="Times New Roman" w:hAnsi="Times New Roman"/>
                <w:sz w:val="20"/>
                <w:szCs w:val="20"/>
              </w:rPr>
            </w:pPr>
            <w:r>
              <w:rPr>
                <w:rFonts w:ascii="Times New Roman" w:hAnsi="Times New Roman"/>
                <w:sz w:val="20"/>
                <w:szCs w:val="20"/>
              </w:rPr>
              <w:t>xenobiotic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3DF8ADB" w14:textId="77777777" w:rsidR="007902ED" w:rsidRDefault="0068425C" w:rsidP="00E169A8">
            <w:pPr>
              <w:spacing w:after="0"/>
              <w:rPr>
                <w:rFonts w:ascii="Times New Roman" w:hAnsi="Times New Roman"/>
                <w:sz w:val="20"/>
                <w:szCs w:val="20"/>
              </w:rPr>
            </w:pPr>
            <w:r>
              <w:rPr>
                <w:rFonts w:ascii="Times New Roman" w:hAnsi="Times New Roman"/>
                <w:sz w:val="20"/>
                <w:szCs w:val="20"/>
              </w:rPr>
              <w:t>3</w:t>
            </w:r>
          </w:p>
        </w:tc>
      </w:tr>
      <w:tr w:rsidR="007902ED" w14:paraId="703524D7"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0D8426" w14:textId="77777777" w:rsidR="007902ED" w:rsidRDefault="0068425C" w:rsidP="00E169A8">
            <w:pPr>
              <w:spacing w:after="0"/>
              <w:rPr>
                <w:rFonts w:ascii="Times New Roman" w:hAnsi="Times New Roman"/>
                <w:sz w:val="20"/>
                <w:szCs w:val="20"/>
              </w:rPr>
            </w:pPr>
            <w:r>
              <w:rPr>
                <w:rFonts w:ascii="Times New Roman" w:hAnsi="Times New Roman"/>
                <w:sz w:val="20"/>
                <w:szCs w:val="20"/>
              </w:rPr>
              <w:t>anaerobic respiration</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9397D9"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202AA39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1D3311C"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0FD351"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3DB4BF1B"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ED2B78B"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4D80140"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290D917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1433E4"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4179DCD"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57AAB99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938EAE" w14:textId="77777777" w:rsidR="007902ED" w:rsidRDefault="0068425C" w:rsidP="00E169A8">
            <w:pPr>
              <w:spacing w:after="0"/>
              <w:rPr>
                <w:rFonts w:ascii="Times New Roman" w:hAnsi="Times New Roman"/>
                <w:sz w:val="20"/>
                <w:szCs w:val="20"/>
              </w:rPr>
            </w:pPr>
            <w:r>
              <w:rPr>
                <w:rFonts w:ascii="Times New Roman" w:hAnsi="Times New Roman"/>
                <w:sz w:val="20"/>
                <w:szCs w:val="20"/>
              </w:rPr>
              <w:t>heme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D55F03"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3149DE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9F15AC" w14:textId="77777777" w:rsidR="007902ED" w:rsidRDefault="0068425C" w:rsidP="00E169A8">
            <w:pPr>
              <w:spacing w:after="0"/>
              <w:rPr>
                <w:rFonts w:ascii="Times New Roman" w:hAnsi="Times New Roman"/>
                <w:sz w:val="20"/>
                <w:szCs w:val="20"/>
              </w:rPr>
            </w:pPr>
            <w:r>
              <w:rPr>
                <w:rFonts w:ascii="Times New Roman" w:hAnsi="Times New Roman"/>
                <w:sz w:val="20"/>
                <w:szCs w:val="20"/>
              </w:rPr>
              <w:t>monocarboxylic acid catabolic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10F4153"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6CF1087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F61E0A" w14:textId="77777777" w:rsidR="007902ED" w:rsidRDefault="0068425C" w:rsidP="00E169A8">
            <w:pPr>
              <w:spacing w:after="0"/>
              <w:rPr>
                <w:rFonts w:ascii="Times New Roman" w:hAnsi="Times New Roman"/>
                <w:sz w:val="20"/>
                <w:szCs w:val="20"/>
              </w:rPr>
            </w:pPr>
            <w:r>
              <w:rPr>
                <w:rFonts w:ascii="Times New Roman" w:hAnsi="Times New Roman"/>
                <w:sz w:val="20"/>
                <w:szCs w:val="20"/>
              </w:rPr>
              <w:t>nitrogen cycle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B5A38"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7822700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DE62EB" w14:textId="77777777" w:rsidR="007902ED" w:rsidRDefault="0068425C" w:rsidP="00E169A8">
            <w:pPr>
              <w:spacing w:after="0"/>
              <w:rPr>
                <w:rFonts w:ascii="Times New Roman" w:hAnsi="Times New Roman"/>
                <w:sz w:val="20"/>
                <w:szCs w:val="20"/>
              </w:rPr>
            </w:pPr>
            <w:r>
              <w:rPr>
                <w:rFonts w:ascii="Times New Roman" w:hAnsi="Times New Roman"/>
                <w:sz w:val="20"/>
                <w:szCs w:val="20"/>
              </w:rPr>
              <w:t>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85B94B"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55CB931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317BA9"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61F39C"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46E88EB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DD7D204" w14:textId="77777777" w:rsidR="007902ED" w:rsidRDefault="0068425C" w:rsidP="00E169A8">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BA0E7C6"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266DA88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B8D382" w14:textId="77777777" w:rsidR="007902ED" w:rsidRDefault="0068425C" w:rsidP="00E169A8">
            <w:pPr>
              <w:spacing w:after="0"/>
              <w:rPr>
                <w:rFonts w:ascii="Times New Roman" w:hAnsi="Times New Roman"/>
                <w:sz w:val="20"/>
                <w:szCs w:val="20"/>
              </w:rPr>
            </w:pPr>
            <w:r>
              <w:rPr>
                <w:rFonts w:ascii="Times New Roman" w:hAnsi="Times New Roman"/>
                <w:sz w:val="20"/>
                <w:szCs w:val="20"/>
              </w:rPr>
              <w:t>respiratory electron transport chain</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96FCD0"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14:paraId="56EB594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E82621" w14:textId="77777777" w:rsidR="007902ED" w:rsidRDefault="0068425C" w:rsidP="00E169A8">
            <w:pPr>
              <w:spacing w:after="0"/>
              <w:rPr>
                <w:rFonts w:ascii="Times New Roman" w:hAnsi="Times New Roman"/>
                <w:sz w:val="20"/>
                <w:szCs w:val="20"/>
              </w:rPr>
            </w:pPr>
            <w:r>
              <w:rPr>
                <w:rFonts w:ascii="Times New Roman" w:hAnsi="Times New Roman"/>
                <w:sz w:val="20"/>
                <w:szCs w:val="20"/>
              </w:rPr>
              <w:t>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0B91F7" w14:textId="77777777" w:rsidR="007902ED" w:rsidRDefault="0068425C" w:rsidP="00E169A8">
            <w:pPr>
              <w:spacing w:after="0"/>
              <w:rPr>
                <w:rFonts w:ascii="Times New Roman" w:hAnsi="Times New Roman"/>
                <w:sz w:val="20"/>
                <w:szCs w:val="20"/>
              </w:rPr>
            </w:pPr>
            <w:r>
              <w:rPr>
                <w:rFonts w:ascii="Times New Roman" w:hAnsi="Times New Roman"/>
                <w:sz w:val="20"/>
                <w:szCs w:val="20"/>
              </w:rPr>
              <w:t>2</w:t>
            </w:r>
          </w:p>
        </w:tc>
      </w:tr>
      <w:tr w:rsidR="007902ED" w:rsidRPr="0068425C" w14:paraId="46040516" w14:textId="77777777" w:rsidTr="00E169A8">
        <w:tc>
          <w:tcPr>
            <w:tcW w:w="5720" w:type="dxa"/>
            <w:gridSpan w:val="2"/>
            <w:tcBorders>
              <w:top w:val="single" w:sz="4" w:space="0" w:color="000000"/>
            </w:tcBorders>
            <w:shd w:val="clear" w:color="auto" w:fill="auto"/>
            <w:tcMar>
              <w:top w:w="0" w:type="dxa"/>
              <w:left w:w="108" w:type="dxa"/>
              <w:bottom w:w="0" w:type="dxa"/>
              <w:right w:w="108" w:type="dxa"/>
            </w:tcMar>
          </w:tcPr>
          <w:p w14:paraId="1DCC69D0" w14:textId="77777777" w:rsidR="007902ED" w:rsidRPr="00210740" w:rsidRDefault="0068425C" w:rsidP="00210740">
            <w:pPr>
              <w:spacing w:before="240" w:after="0"/>
              <w:rPr>
                <w:color w:val="808080" w:themeColor="background1" w:themeShade="80"/>
                <w:lang w:val="en-GB"/>
              </w:rPr>
            </w:pPr>
            <w:r w:rsidRPr="00210740">
              <w:rPr>
                <w:rFonts w:cs="Calibri"/>
                <w:i/>
                <w:iCs/>
                <w:color w:val="808080" w:themeColor="background1" w:themeShade="80"/>
                <w:sz w:val="18"/>
                <w:szCs w:val="18"/>
                <w:lang w:val="en-GB"/>
              </w:rPr>
              <w:t>Table 8.  GO Biological terms enriched in more than one sample for metabolic genes found</w:t>
            </w:r>
          </w:p>
        </w:tc>
      </w:tr>
    </w:tbl>
    <w:p w14:paraId="2344037F" w14:textId="4FE7D482" w:rsidR="007902ED" w:rsidRDefault="00E169A8">
      <w:pPr>
        <w:spacing w:after="0"/>
        <w:rPr>
          <w:vanish/>
          <w:lang w:val="en-GB"/>
        </w:rPr>
      </w:pPr>
      <w:r>
        <w:rPr>
          <w:vanish/>
          <w:lang w:val="en-GB"/>
        </w:rPr>
        <w:br w:type="textWrapping" w:clear="all"/>
      </w:r>
    </w:p>
    <w:tbl>
      <w:tblPr>
        <w:tblW w:w="2021" w:type="dxa"/>
        <w:tblCellMar>
          <w:left w:w="10" w:type="dxa"/>
          <w:right w:w="10" w:type="dxa"/>
        </w:tblCellMar>
        <w:tblLook w:val="04A0" w:firstRow="1" w:lastRow="0" w:firstColumn="1" w:lastColumn="0" w:noHBand="0" w:noVBand="1"/>
      </w:tblPr>
      <w:tblGrid>
        <w:gridCol w:w="1031"/>
        <w:gridCol w:w="990"/>
      </w:tblGrid>
      <w:tr w:rsidR="007902ED" w14:paraId="3A476808" w14:textId="77777777">
        <w:trPr>
          <w:tblHeader/>
        </w:trPr>
        <w:tc>
          <w:tcPr>
            <w:tcW w:w="1031" w:type="dxa"/>
            <w:tcBorders>
              <w:bottom w:val="single" w:sz="4" w:space="0" w:color="000000"/>
              <w:right w:val="single" w:sz="4" w:space="0" w:color="000000"/>
            </w:tcBorders>
            <w:shd w:val="clear" w:color="auto" w:fill="auto"/>
            <w:tcMar>
              <w:top w:w="75" w:type="dxa"/>
              <w:left w:w="75" w:type="dxa"/>
              <w:bottom w:w="75" w:type="dxa"/>
              <w:right w:w="75" w:type="dxa"/>
            </w:tcMar>
            <w:vAlign w:val="center"/>
          </w:tcPr>
          <w:p w14:paraId="0346E533" w14:textId="77777777" w:rsidR="007902ED" w:rsidRDefault="007902ED">
            <w:pPr>
              <w:spacing w:after="0"/>
              <w:jc w:val="right"/>
              <w:rPr>
                <w:rFonts w:ascii="Times New Roman" w:eastAsia="Times New Roman" w:hAnsi="Times New Roman"/>
                <w:color w:val="000000"/>
                <w:sz w:val="16"/>
                <w:szCs w:val="16"/>
                <w:lang w:val="en-GB" w:eastAsia="en-GB"/>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D382A2" w14:textId="77777777" w:rsidR="007902ED" w:rsidRDefault="0068425C">
            <w:pPr>
              <w:spacing w:after="0"/>
              <w:jc w:val="center"/>
              <w:rPr>
                <w:rFonts w:ascii="Times New Roman" w:eastAsia="Times New Roman" w:hAnsi="Times New Roman"/>
                <w:color w:val="000000"/>
                <w:sz w:val="16"/>
                <w:szCs w:val="16"/>
                <w:lang w:val="en-GB" w:eastAsia="en-GB"/>
              </w:rPr>
            </w:pPr>
            <w:r>
              <w:rPr>
                <w:rFonts w:ascii="Times New Roman" w:eastAsia="Times New Roman" w:hAnsi="Times New Roman"/>
                <w:color w:val="000000"/>
                <w:sz w:val="16"/>
                <w:szCs w:val="16"/>
                <w:lang w:val="en-GB" w:eastAsia="en-GB"/>
              </w:rPr>
              <w:t>p-value</w:t>
            </w:r>
          </w:p>
        </w:tc>
      </w:tr>
      <w:tr w:rsidR="007902ED" w14:paraId="4DD00995" w14:textId="77777777">
        <w:trPr>
          <w:trHeight w:val="393"/>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06EC9F4" w14:textId="77777777" w:rsidR="007902ED" w:rsidRDefault="0068425C">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BSeq_1</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54687AF" w14:textId="77777777" w:rsidR="007902ED" w:rsidRDefault="0068425C">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0.000000540</w:t>
            </w:r>
          </w:p>
        </w:tc>
      </w:tr>
      <w:tr w:rsidR="007902ED" w14:paraId="677F8B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410C7E22" w14:textId="77777777" w:rsidR="007902ED" w:rsidRDefault="0068425C">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BSeq_2</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74FB280" w14:textId="77777777" w:rsidR="007902ED" w:rsidRDefault="0068425C">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14:paraId="7A6575A8"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30FE8A8" w14:textId="77777777" w:rsidR="007902ED" w:rsidRDefault="0068425C">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0_0</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45D4D26" w14:textId="77777777" w:rsidR="007902ED" w:rsidRDefault="0068425C">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0.004626341</w:t>
            </w:r>
          </w:p>
        </w:tc>
      </w:tr>
      <w:tr w:rsidR="007902ED" w14:paraId="062FD204"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15F997B" w14:textId="77777777" w:rsidR="007902ED" w:rsidRDefault="0068425C">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4_4</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B8FC971" w14:textId="77777777" w:rsidR="007902ED" w:rsidRDefault="0068425C">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0.000000029</w:t>
            </w:r>
          </w:p>
        </w:tc>
      </w:tr>
      <w:tr w:rsidR="007902ED" w14:paraId="42D47023"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73988E89" w14:textId="77777777" w:rsidR="007902ED" w:rsidRDefault="0068425C">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6_6</w:t>
            </w:r>
          </w:p>
        </w:tc>
        <w:tc>
          <w:tcPr>
            <w:tcW w:w="990"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3EA1089E" w14:textId="77777777" w:rsidR="007902ED" w:rsidRDefault="0068425C">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0.304574031</w:t>
            </w:r>
          </w:p>
        </w:tc>
      </w:tr>
      <w:tr w:rsidR="007902ED" w14:paraId="4E15D2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ADEC747" w14:textId="77777777" w:rsidR="007902ED" w:rsidRDefault="0068425C">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7_7</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7F8FE374" w14:textId="77777777" w:rsidR="007902ED" w:rsidRDefault="0068425C">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0.000061153</w:t>
            </w:r>
          </w:p>
        </w:tc>
      </w:tr>
      <w:tr w:rsidR="007902ED" w14:paraId="6A303126"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631A2E0" w14:textId="77777777" w:rsidR="007902ED" w:rsidRDefault="0068425C">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SRR1536433</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942291E" w14:textId="77777777" w:rsidR="007902ED" w:rsidRDefault="0068425C">
            <w:pPr>
              <w:keepNext/>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rsidRPr="0068425C" w14:paraId="2E0C763A" w14:textId="77777777">
        <w:trPr>
          <w:trHeight w:val="345"/>
        </w:trPr>
        <w:tc>
          <w:tcPr>
            <w:tcW w:w="2021" w:type="dxa"/>
            <w:gridSpan w:val="2"/>
            <w:tcBorders>
              <w:top w:val="single" w:sz="4" w:space="0" w:color="000000"/>
            </w:tcBorders>
            <w:shd w:val="clear" w:color="auto" w:fill="auto"/>
            <w:noWrap/>
            <w:tcMar>
              <w:top w:w="60" w:type="dxa"/>
              <w:left w:w="75" w:type="dxa"/>
              <w:bottom w:w="60" w:type="dxa"/>
              <w:right w:w="75" w:type="dxa"/>
            </w:tcMar>
            <w:vAlign w:val="center"/>
          </w:tcPr>
          <w:p w14:paraId="55DA630F" w14:textId="77777777" w:rsidR="007902ED" w:rsidRPr="00210740" w:rsidRDefault="0068425C" w:rsidP="00210740">
            <w:pPr>
              <w:pStyle w:val="Descripcin"/>
              <w:spacing w:before="240" w:after="0"/>
              <w:jc w:val="both"/>
              <w:rPr>
                <w:color w:val="808080" w:themeColor="background1" w:themeShade="80"/>
                <w:sz w:val="20"/>
                <w:szCs w:val="20"/>
                <w:lang w:val="en-GB"/>
              </w:rPr>
            </w:pPr>
            <w:r w:rsidRPr="00210740">
              <w:rPr>
                <w:color w:val="808080" w:themeColor="background1" w:themeShade="80"/>
                <w:sz w:val="20"/>
                <w:szCs w:val="20"/>
                <w:lang w:val="en-GB"/>
              </w:rPr>
              <w:t>Table 7. P-values of Fisher’s exact test for metabolic genes enrichment</w:t>
            </w:r>
          </w:p>
          <w:p w14:paraId="361711A3" w14:textId="77777777" w:rsidR="007902ED" w:rsidRDefault="007902ED">
            <w:pPr>
              <w:keepNext/>
              <w:spacing w:after="0"/>
              <w:rPr>
                <w:rFonts w:ascii="Times New Roman" w:eastAsia="Times New Roman" w:hAnsi="Times New Roman"/>
                <w:sz w:val="16"/>
                <w:szCs w:val="16"/>
                <w:lang w:val="en-GB" w:eastAsia="en-GB"/>
              </w:rPr>
            </w:pPr>
          </w:p>
        </w:tc>
      </w:tr>
    </w:tbl>
    <w:p w14:paraId="2F206B02" w14:textId="311D5215" w:rsidR="007902ED" w:rsidRDefault="0068425C">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On the other hand, we can further analyse the set of metabolic genes pulled by seeking enrichment in GO terms. Different samples happen to be enriched in diverse terms (Figure </w:t>
      </w:r>
      <w:r w:rsidR="000A5943">
        <w:rPr>
          <w:rFonts w:ascii="Times New Roman" w:hAnsi="Times New Roman"/>
          <w:sz w:val="24"/>
          <w:szCs w:val="24"/>
          <w:lang w:val="en-GB"/>
        </w:rPr>
        <w:t>32</w:t>
      </w:r>
      <w:r>
        <w:rPr>
          <w:rFonts w:ascii="Times New Roman" w:hAnsi="Times New Roman"/>
          <w:sz w:val="24"/>
          <w:szCs w:val="24"/>
          <w:lang w:val="en-GB"/>
        </w:rPr>
        <w:t>) however, there are some that pass the threshold (qval 0.005) and appear in more than one sample (Table 8). The terms that are more remarking have to do with energy obtention and growth for example: “cytochrome complex assembly”, “energy derivation by oxidation of organic compounds”, “generation of precursor metabolites and energy”, “aerobic respiration”, “cellular respiration”, “electron transport chain”, “oxidative phosphorylation”, “anaerobic respiration” …</w:t>
      </w:r>
    </w:p>
    <w:p w14:paraId="09B600B3" w14:textId="77777777" w:rsidR="007902ED" w:rsidRPr="00312EBE" w:rsidRDefault="0068425C">
      <w:pPr>
        <w:spacing w:after="0" w:line="276" w:lineRule="auto"/>
        <w:jc w:val="both"/>
        <w:rPr>
          <w:lang w:val="en-GB"/>
        </w:rPr>
      </w:pPr>
      <w:r>
        <w:rPr>
          <w:noProof/>
        </w:rPr>
        <mc:AlternateContent>
          <mc:Choice Requires="wps">
            <w:drawing>
              <wp:anchor distT="0" distB="0" distL="114300" distR="114300" simplePos="0" relativeHeight="251748352" behindDoc="0" locked="0" layoutInCell="1" allowOverlap="1" wp14:anchorId="258D4D9B" wp14:editId="7BC4070E">
                <wp:simplePos x="0" y="0"/>
                <wp:positionH relativeFrom="margin">
                  <wp:posOffset>3742694</wp:posOffset>
                </wp:positionH>
                <wp:positionV relativeFrom="paragraph">
                  <wp:posOffset>4030620</wp:posOffset>
                </wp:positionV>
                <wp:extent cx="1724028" cy="615318"/>
                <wp:effectExtent l="0" t="0" r="9522" b="0"/>
                <wp:wrapNone/>
                <wp:docPr id="1238253360" name="Text Box 17"/>
                <wp:cNvGraphicFramePr/>
                <a:graphic xmlns:a="http://schemas.openxmlformats.org/drawingml/2006/main">
                  <a:graphicData uri="http://schemas.microsoft.com/office/word/2010/wordprocessingShape">
                    <wps:wsp>
                      <wps:cNvSpPr txBox="1"/>
                      <wps:spPr>
                        <a:xfrm>
                          <a:off x="0" y="0"/>
                          <a:ext cx="1724028" cy="615318"/>
                        </a:xfrm>
                        <a:prstGeom prst="rect">
                          <a:avLst/>
                        </a:prstGeom>
                        <a:solidFill>
                          <a:srgbClr val="FFFFFF"/>
                        </a:solidFill>
                        <a:ln>
                          <a:noFill/>
                          <a:prstDash/>
                        </a:ln>
                      </wps:spPr>
                      <wps:txbx>
                        <w:txbxContent>
                          <w:p w14:paraId="1A6ED252" w14:textId="77777777" w:rsidR="0068425C" w:rsidRDefault="0068425C">
                            <w:pPr>
                              <w:spacing w:after="0"/>
                              <w:jc w:val="both"/>
                              <w:rPr>
                                <w:i/>
                                <w:iCs/>
                                <w:color w:val="E7E6E6"/>
                                <w:sz w:val="20"/>
                                <w:szCs w:val="20"/>
                                <w:lang w:val="en-GB"/>
                              </w:rPr>
                            </w:pPr>
                            <w:r>
                              <w:rPr>
                                <w:i/>
                                <w:iCs/>
                                <w:color w:val="E7E6E6"/>
                                <w:sz w:val="20"/>
                                <w:szCs w:val="20"/>
                                <w:lang w:val="en-GB"/>
                              </w:rPr>
                              <w:t>Table 8. GO terms enriched in more than one sample for metabolic genes found</w:t>
                            </w:r>
                          </w:p>
                        </w:txbxContent>
                      </wps:txbx>
                      <wps:bodyPr vert="horz" wrap="square" lIns="91440" tIns="45720" rIns="91440" bIns="45720" anchor="t" anchorCtr="0" compatLnSpc="1">
                        <a:noAutofit/>
                      </wps:bodyPr>
                    </wps:wsp>
                  </a:graphicData>
                </a:graphic>
              </wp:anchor>
            </w:drawing>
          </mc:Choice>
          <mc:Fallback>
            <w:pict>
              <v:shape w14:anchorId="258D4D9B" id="Text Box 17" o:spid="_x0000_s1141" type="#_x0000_t202" style="position:absolute;left:0;text-align:left;margin-left:294.7pt;margin-top:317.35pt;width:135.75pt;height:48.4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" stroked="f">
                <v:textbox>
                  <w:txbxContent>
                    <w:p w14:paraId="1A6ED252" w14:textId="77777777" w:rsidR="0068425C" w:rsidRDefault="0068425C">
                      <w:pPr>
                        <w:spacing w:after="0"/>
                        <w:jc w:val="both"/>
                        <w:rPr>
                          <w:i/>
                          <w:iCs/>
                          <w:color w:val="E7E6E6"/>
                          <w:sz w:val="20"/>
                          <w:szCs w:val="20"/>
                          <w:lang w:val="en-GB"/>
                        </w:rPr>
                      </w:pPr>
                      <w:r>
                        <w:rPr>
                          <w:i/>
                          <w:iCs/>
                          <w:color w:val="E7E6E6"/>
                          <w:sz w:val="20"/>
                          <w:szCs w:val="20"/>
                          <w:lang w:val="en-GB"/>
                        </w:rPr>
                        <w:t>Table 8. GO terms enriched in more than one sample for metabolic genes found</w:t>
                      </w:r>
                    </w:p>
                  </w:txbxContent>
                </v:textbox>
                <w10:wrap anchorx="margin"/>
              </v:shape>
            </w:pict>
          </mc:Fallback>
        </mc:AlternateContent>
      </w:r>
    </w:p>
    <w:p w14:paraId="264585C1" w14:textId="77777777" w:rsidR="007902ED" w:rsidRDefault="007902ED">
      <w:pPr>
        <w:spacing w:after="0"/>
        <w:rPr>
          <w:vanish/>
          <w:lang w:val="en-GB"/>
        </w:rPr>
      </w:pPr>
    </w:p>
    <w:p w14:paraId="542915D4" w14:textId="77777777" w:rsidR="007902ED" w:rsidRPr="00312EBE" w:rsidRDefault="0068425C">
      <w:pPr>
        <w:spacing w:after="0"/>
        <w:rPr>
          <w:lang w:val="en-GB"/>
        </w:rPr>
      </w:pPr>
      <w:r>
        <w:rPr>
          <w:noProof/>
        </w:rPr>
        <mc:AlternateContent>
          <mc:Choice Requires="wps">
            <w:drawing>
              <wp:anchor distT="0" distB="0" distL="114300" distR="114300" simplePos="0" relativeHeight="251744256" behindDoc="0" locked="0" layoutInCell="1" allowOverlap="1" wp14:anchorId="101BDD12" wp14:editId="61530DD1">
                <wp:simplePos x="0" y="0"/>
                <wp:positionH relativeFrom="margin">
                  <wp:posOffset>4091482</wp:posOffset>
                </wp:positionH>
                <wp:positionV relativeFrom="paragraph">
                  <wp:posOffset>162470</wp:posOffset>
                </wp:positionV>
                <wp:extent cx="1274445" cy="754380"/>
                <wp:effectExtent l="0" t="0" r="0" b="7620"/>
                <wp:wrapSquare wrapText="bothSides"/>
                <wp:docPr id="2133263041" name="Text Box 1"/>
                <wp:cNvGraphicFramePr/>
                <a:graphic xmlns:a="http://schemas.openxmlformats.org/drawingml/2006/main">
                  <a:graphicData uri="http://schemas.microsoft.com/office/word/2010/wordprocessingShape">
                    <wps:wsp>
                      <wps:cNvSpPr txBox="1"/>
                      <wps:spPr>
                        <a:xfrm>
                          <a:off x="0" y="0"/>
                          <a:ext cx="1274445" cy="754380"/>
                        </a:xfrm>
                        <a:prstGeom prst="rect">
                          <a:avLst/>
                        </a:prstGeom>
                        <a:noFill/>
                        <a:ln>
                          <a:noFill/>
                          <a:prstDash/>
                        </a:ln>
                      </wps:spPr>
                      <wps:txbx>
                        <w:txbxContent>
                          <w:p w14:paraId="6B3E30EC" w14:textId="77777777" w:rsidR="0068425C" w:rsidRDefault="0068425C"/>
                        </w:txbxContent>
                      </wps:txbx>
                      <wps:bodyPr vert="horz" wrap="square" lIns="91440" tIns="45720" rIns="91440" bIns="45720" anchor="t" anchorCtr="0" compatLnSpc="1">
                        <a:noAutofit/>
                      </wps:bodyPr>
                    </wps:wsp>
                  </a:graphicData>
                </a:graphic>
              </wp:anchor>
            </w:drawing>
          </mc:Choice>
          <mc:Fallback>
            <w:pict>
              <v:shape w14:anchorId="101BDD12" id="_x0000_s1142" type="#_x0000_t202" style="position:absolute;margin-left:322.15pt;margin-top:12.8pt;width:100.35pt;height:59.4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" filled="f" stroked="f">
                <v:textbox>
                  <w:txbxContent>
                    <w:p w14:paraId="6B3E30EC" w14:textId="77777777" w:rsidR="0068425C" w:rsidRDefault="0068425C"/>
                  </w:txbxContent>
                </v:textbox>
                <w10:wrap type="square" anchorx="margin"/>
              </v:shape>
            </w:pict>
          </mc:Fallback>
        </mc:AlternateContent>
      </w:r>
    </w:p>
    <w:p w14:paraId="47374241" w14:textId="77777777" w:rsidR="007902ED" w:rsidRDefault="007902ED">
      <w:pPr>
        <w:textAlignment w:val="baseline"/>
        <w:rPr>
          <w:rFonts w:ascii="Times New Roman" w:hAnsi="Times New Roman"/>
          <w:sz w:val="24"/>
          <w:szCs w:val="24"/>
          <w:lang w:val="en-GB"/>
        </w:rPr>
      </w:pPr>
    </w:p>
    <w:p w14:paraId="2DF58218" w14:textId="77777777" w:rsidR="007902ED" w:rsidRDefault="007902ED">
      <w:pPr>
        <w:spacing w:after="0" w:line="276" w:lineRule="auto"/>
        <w:jc w:val="both"/>
        <w:rPr>
          <w:rFonts w:ascii="Times New Roman" w:hAnsi="Times New Roman"/>
          <w:sz w:val="24"/>
          <w:szCs w:val="24"/>
          <w:lang w:val="en-GB"/>
        </w:rPr>
      </w:pPr>
    </w:p>
    <w:p w14:paraId="3E8C9B53" w14:textId="77777777" w:rsidR="007902ED" w:rsidRDefault="007902ED">
      <w:pPr>
        <w:spacing w:after="0" w:line="276" w:lineRule="auto"/>
        <w:jc w:val="both"/>
        <w:rPr>
          <w:rFonts w:ascii="Times New Roman" w:hAnsi="Times New Roman"/>
          <w:sz w:val="24"/>
          <w:szCs w:val="24"/>
          <w:lang w:val="en-GB"/>
        </w:rPr>
      </w:pPr>
    </w:p>
    <w:p w14:paraId="441B794C" w14:textId="77777777" w:rsidR="007902ED" w:rsidRDefault="007902ED">
      <w:pPr>
        <w:spacing w:after="0" w:line="276" w:lineRule="auto"/>
        <w:jc w:val="both"/>
        <w:rPr>
          <w:rFonts w:ascii="Times New Roman" w:hAnsi="Times New Roman"/>
          <w:sz w:val="24"/>
          <w:szCs w:val="24"/>
          <w:lang w:val="en-GB"/>
        </w:rPr>
      </w:pPr>
    </w:p>
    <w:p w14:paraId="6D0943C1" w14:textId="77777777" w:rsidR="007902ED" w:rsidRPr="00312EBE" w:rsidRDefault="0068425C">
      <w:pPr>
        <w:rPr>
          <w:lang w:val="en-GB"/>
        </w:rPr>
      </w:pPr>
      <w:r>
        <w:rPr>
          <w:rFonts w:ascii="Times New Roman" w:hAnsi="Times New Roman"/>
          <w:noProof/>
          <w:sz w:val="18"/>
          <w:szCs w:val="18"/>
          <w:u w:val="single"/>
          <w:lang w:val="en-GB"/>
        </w:rPr>
        <w:lastRenderedPageBreak/>
        <mc:AlternateContent>
          <mc:Choice Requires="wpg">
            <w:drawing>
              <wp:anchor distT="0" distB="0" distL="114300" distR="114300" simplePos="0" relativeHeight="251747328" behindDoc="0" locked="0" layoutInCell="1" allowOverlap="1" wp14:anchorId="54293A3F" wp14:editId="4A460895">
                <wp:simplePos x="0" y="0"/>
                <wp:positionH relativeFrom="margin">
                  <wp:posOffset>-290834</wp:posOffset>
                </wp:positionH>
                <wp:positionV relativeFrom="page">
                  <wp:posOffset>539752</wp:posOffset>
                </wp:positionV>
                <wp:extent cx="6046470" cy="9889492"/>
                <wp:effectExtent l="0" t="0" r="0" b="0"/>
                <wp:wrapTopAndBottom/>
                <wp:docPr id="3272337" name="Group 16"/>
                <wp:cNvGraphicFramePr/>
                <a:graphic xmlns:a="http://schemas.openxmlformats.org/drawingml/2006/main">
                  <a:graphicData uri="http://schemas.microsoft.com/office/word/2010/wordprocessingGroup">
                    <wpg:wgp>
                      <wpg:cNvGrpSpPr/>
                      <wpg:grpSpPr>
                        <a:xfrm>
                          <a:off x="0" y="0"/>
                          <a:ext cx="6046470" cy="9889492"/>
                          <a:chOff x="0" y="0"/>
                          <a:chExt cx="6046470" cy="9889492"/>
                        </a:xfrm>
                      </wpg:grpSpPr>
                      <wpg:grpSp>
                        <wpg:cNvPr id="1497532825" name="Group 15"/>
                        <wpg:cNvGrpSpPr/>
                        <wpg:grpSpPr>
                          <a:xfrm>
                            <a:off x="90051" y="0"/>
                            <a:ext cx="5802936" cy="9177018"/>
                            <a:chOff x="0" y="0"/>
                            <a:chExt cx="5802936" cy="9177018"/>
                          </a:xfrm>
                        </wpg:grpSpPr>
                        <wpg:grpSp>
                          <wpg:cNvPr id="1472330529" name="Group 12"/>
                          <wpg:cNvGrpSpPr/>
                          <wpg:grpSpPr>
                            <a:xfrm>
                              <a:off x="6931" y="5929518"/>
                              <a:ext cx="5796005" cy="3247500"/>
                              <a:chOff x="0" y="0"/>
                              <a:chExt cx="5796005" cy="3247500"/>
                            </a:xfrm>
                          </wpg:grpSpPr>
                          <pic:pic xmlns:pic="http://schemas.openxmlformats.org/drawingml/2006/picture">
                            <pic:nvPicPr>
                              <pic:cNvPr id="493391511" name="Picture 6"/>
                              <pic:cNvPicPr>
                                <a:picLocks noChangeAspect="1"/>
                              </pic:cNvPicPr>
                            </pic:nvPicPr>
                            <pic:blipFill>
                              <a:blip r:embed="rId127"/>
                              <a:stretch>
                                <a:fillRect/>
                              </a:stretch>
                            </pic:blipFill>
                            <pic:spPr>
                              <a:xfrm>
                                <a:off x="3032725" y="457136"/>
                                <a:ext cx="2763280" cy="2790364"/>
                              </a:xfrm>
                              <a:prstGeom prst="rect">
                                <a:avLst/>
                              </a:prstGeom>
                              <a:noFill/>
                              <a:ln>
                                <a:noFill/>
                                <a:prstDash/>
                              </a:ln>
                            </pic:spPr>
                          </pic:pic>
                          <pic:pic xmlns:pic="http://schemas.openxmlformats.org/drawingml/2006/picture">
                            <pic:nvPicPr>
                              <pic:cNvPr id="1543023039" name="Picture 5"/>
                              <pic:cNvPicPr>
                                <a:picLocks noChangeAspect="1"/>
                              </pic:cNvPicPr>
                            </pic:nvPicPr>
                            <pic:blipFill>
                              <a:blip r:embed="rId128"/>
                              <a:stretch>
                                <a:fillRect/>
                              </a:stretch>
                            </pic:blipFill>
                            <pic:spPr>
                              <a:xfrm>
                                <a:off x="0" y="0"/>
                                <a:ext cx="2832646" cy="2860444"/>
                              </a:xfrm>
                              <a:prstGeom prst="rect">
                                <a:avLst/>
                              </a:prstGeom>
                              <a:noFill/>
                              <a:ln>
                                <a:noFill/>
                                <a:prstDash/>
                              </a:ln>
                            </pic:spPr>
                          </pic:pic>
                        </wpg:grpSp>
                        <wpg:grpSp>
                          <wpg:cNvPr id="361250060" name="Group 11"/>
                          <wpg:cNvGrpSpPr/>
                          <wpg:grpSpPr>
                            <a:xfrm>
                              <a:off x="0" y="0"/>
                              <a:ext cx="5633772" cy="6302766"/>
                              <a:chOff x="0" y="0"/>
                              <a:chExt cx="5633772" cy="6302766"/>
                            </a:xfrm>
                          </wpg:grpSpPr>
                          <pic:pic xmlns:pic="http://schemas.openxmlformats.org/drawingml/2006/picture">
                            <pic:nvPicPr>
                              <pic:cNvPr id="931702596" name="Picture 7"/>
                              <pic:cNvPicPr>
                                <a:picLocks noChangeAspect="1"/>
                              </pic:cNvPicPr>
                            </pic:nvPicPr>
                            <pic:blipFill>
                              <a:blip r:embed="rId129"/>
                              <a:stretch>
                                <a:fillRect/>
                              </a:stretch>
                            </pic:blipFill>
                            <pic:spPr>
                              <a:xfrm>
                                <a:off x="41559" y="2756943"/>
                                <a:ext cx="2611014" cy="3122173"/>
                              </a:xfrm>
                              <a:prstGeom prst="rect">
                                <a:avLst/>
                              </a:prstGeom>
                              <a:noFill/>
                              <a:ln>
                                <a:noFill/>
                                <a:prstDash/>
                              </a:ln>
                            </pic:spPr>
                          </pic:pic>
                          <wpg:grpSp>
                            <wpg:cNvPr id="1759219798" name="Group 10"/>
                            <wpg:cNvGrpSpPr/>
                            <wpg:grpSpPr>
                              <a:xfrm>
                                <a:off x="0" y="0"/>
                                <a:ext cx="5633772" cy="6302766"/>
                                <a:chOff x="0" y="0"/>
                                <a:chExt cx="5633772" cy="6302766"/>
                              </a:xfrm>
                            </wpg:grpSpPr>
                            <pic:pic xmlns:pic="http://schemas.openxmlformats.org/drawingml/2006/picture">
                              <pic:nvPicPr>
                                <pic:cNvPr id="1591645087" name="Picture 4"/>
                                <pic:cNvPicPr>
                                  <a:picLocks noChangeAspect="1"/>
                                </pic:cNvPicPr>
                              </pic:nvPicPr>
                              <pic:blipFill>
                                <a:blip r:embed="rId130"/>
                                <a:stretch>
                                  <a:fillRect/>
                                </a:stretch>
                              </pic:blipFill>
                              <pic:spPr>
                                <a:xfrm>
                                  <a:off x="2984737" y="3775045"/>
                                  <a:ext cx="2649035" cy="2527721"/>
                                </a:xfrm>
                                <a:prstGeom prst="rect">
                                  <a:avLst/>
                                </a:prstGeom>
                                <a:noFill/>
                                <a:ln>
                                  <a:noFill/>
                                  <a:prstDash/>
                                </a:ln>
                              </pic:spPr>
                            </pic:pic>
                            <wpg:grpSp>
                              <wpg:cNvPr id="592684401" name="Group 8"/>
                              <wpg:cNvGrpSpPr/>
                              <wpg:grpSpPr>
                                <a:xfrm>
                                  <a:off x="0" y="0"/>
                                  <a:ext cx="5484075" cy="2642533"/>
                                  <a:chOff x="0" y="0"/>
                                  <a:chExt cx="5484075" cy="2642533"/>
                                </a:xfrm>
                              </wpg:grpSpPr>
                              <pic:pic xmlns:pic="http://schemas.openxmlformats.org/drawingml/2006/picture">
                                <pic:nvPicPr>
                                  <pic:cNvPr id="1997841692" name="Picture 2"/>
                                  <pic:cNvPicPr>
                                    <a:picLocks noChangeAspect="1"/>
                                  </pic:cNvPicPr>
                                </pic:nvPicPr>
                                <pic:blipFill>
                                  <a:blip r:embed="rId131"/>
                                  <a:stretch>
                                    <a:fillRect/>
                                  </a:stretch>
                                </pic:blipFill>
                                <pic:spPr>
                                  <a:xfrm>
                                    <a:off x="2769853" y="13853"/>
                                    <a:ext cx="2714222" cy="2589196"/>
                                  </a:xfrm>
                                  <a:prstGeom prst="rect">
                                    <a:avLst/>
                                  </a:prstGeom>
                                  <a:noFill/>
                                  <a:ln>
                                    <a:noFill/>
                                    <a:prstDash/>
                                  </a:ln>
                                </pic:spPr>
                              </pic:pic>
                              <pic:pic xmlns:pic="http://schemas.openxmlformats.org/drawingml/2006/picture">
                                <pic:nvPicPr>
                                  <pic:cNvPr id="1521970306" name="Picture 1"/>
                                  <pic:cNvPicPr>
                                    <a:picLocks noChangeAspect="1"/>
                                  </pic:cNvPicPr>
                                </pic:nvPicPr>
                                <pic:blipFill>
                                  <a:blip r:embed="rId132"/>
                                  <a:stretch>
                                    <a:fillRect/>
                                  </a:stretch>
                                </pic:blipFill>
                                <pic:spPr>
                                  <a:xfrm>
                                    <a:off x="0" y="0"/>
                                    <a:ext cx="2769452" cy="2642533"/>
                                  </a:xfrm>
                                  <a:prstGeom prst="rect">
                                    <a:avLst/>
                                  </a:prstGeom>
                                  <a:noFill/>
                                  <a:ln>
                                    <a:noFill/>
                                    <a:prstDash/>
                                  </a:ln>
                                </pic:spPr>
                              </pic:pic>
                            </wpg:grpSp>
                            <pic:pic xmlns:pic="http://schemas.openxmlformats.org/drawingml/2006/picture">
                              <pic:nvPicPr>
                                <pic:cNvPr id="2039530933" name="Picture 9"/>
                                <pic:cNvPicPr>
                                  <a:picLocks noChangeAspect="1"/>
                                </pic:cNvPicPr>
                              </pic:nvPicPr>
                              <pic:blipFill>
                                <a:blip r:embed="rId133"/>
                                <a:stretch>
                                  <a:fillRect/>
                                </a:stretch>
                              </pic:blipFill>
                              <pic:spPr>
                                <a:xfrm>
                                  <a:off x="2673348" y="2736040"/>
                                  <a:ext cx="2818528" cy="972738"/>
                                </a:xfrm>
                                <a:prstGeom prst="rect">
                                  <a:avLst/>
                                </a:prstGeom>
                                <a:noFill/>
                                <a:ln>
                                  <a:noFill/>
                                  <a:prstDash/>
                                </a:ln>
                              </pic:spPr>
                            </pic:pic>
                          </wpg:grpSp>
                        </wpg:grpSp>
                      </wpg:grpSp>
                      <wps:wsp>
                        <wps:cNvPr id="1328747010" name="Text Box 1"/>
                        <wps:cNvSpPr txBox="1"/>
                        <wps:spPr>
                          <a:xfrm>
                            <a:off x="0" y="9191627"/>
                            <a:ext cx="6046470" cy="697865"/>
                          </a:xfrm>
                          <a:prstGeom prst="rect">
                            <a:avLst/>
                          </a:prstGeom>
                        </wps:spPr>
                        <wps:txbx>
                          <w:txbxContent>
                            <w:p w14:paraId="131FAC9D" w14:textId="104C8C98" w:rsidR="0068425C" w:rsidRPr="00210740" w:rsidRDefault="0068425C" w:rsidP="00210740">
                              <w:pPr>
                                <w:pStyle w:val="Descripcin"/>
                                <w:spacing w:before="240"/>
                                <w:jc w:val="both"/>
                                <w:rPr>
                                  <w:sz w:val="16"/>
                                  <w:szCs w:val="16"/>
                                  <w:lang w:val="en-GB"/>
                                </w:rPr>
                              </w:pPr>
                              <w:r w:rsidRPr="00210740">
                                <w:rPr>
                                  <w:lang w:val="en-GB"/>
                                </w:rPr>
                                <w:t>Figure 3</w:t>
                              </w:r>
                              <w:r>
                                <w:rPr>
                                  <w:lang w:val="en-GB"/>
                                </w:rPr>
                                <w:t>2</w:t>
                              </w:r>
                              <w:r w:rsidRPr="00210740">
                                <w:rPr>
                                  <w:lang w:val="en-GB"/>
                                </w:rPr>
                                <w:t>. Gene ontology Biological Process terms enriched in the different samples for the set metabolic genes. For sake of commodity, there are a maximum of 10 terms represented in each sample, the 10 found with the lowest qvalue. However, there are more terms in the cases of 0-0 (21), 7-7 (23), SRR1534633 (35), Bseq_1 (16) and Bseq_2 (17).</w:t>
                              </w:r>
                            </w:p>
                          </w:txbxContent>
                        </wps:txbx>
                        <wps:bodyPr vert="horz" wrap="square" lIns="0" tIns="0" rIns="0" bIns="0" anchor="t" anchorCtr="0" compatLnSpc="1">
                          <a:spAutoFit/>
                        </wps:bodyPr>
                      </wps:wsp>
                    </wpg:wgp>
                  </a:graphicData>
                </a:graphic>
              </wp:anchor>
            </w:drawing>
          </mc:Choice>
          <mc:Fallback>
            <w:pict>
              <v:group w14:anchorId="54293A3F" id="Group 16" o:spid="_x0000_s1143" style="position:absolute;margin-left:-22.9pt;margin-top:42.5pt;width:476.1pt;height:778.7pt;z-index:251747328;mso-position-horizontal-relative:margin;mso-position-vertical-relative:page" coordsize="60464,98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">
                <v:group id="Group 15" o:spid="_x0000_s1144" style="position:absolute;left:900;width:58029;height:91770" coordsize="58029,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">
                  <v:group id="_x0000_s1145" style="position:absolute;left:69;top:59295;width:57960;height:32475" coordsize="57960,3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">
                    <v:shape id="Picture 6" o:spid="_x0000_s1146" type="#_x0000_t75" style="position:absolute;left:30327;top:4571;width:27633;height:2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">
                      <v:imagedata r:id="rId134" o:title=""/>
                    </v:shape>
                    <v:shape id="Picture 5" o:spid="_x0000_s1147" type="#_x0000_t75" style="position:absolute;width:28326;height:2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">
                      <v:imagedata r:id="rId135" o:title=""/>
                    </v:shape>
                  </v:group>
                  <v:group id="_x0000_s1148" style="position:absolute;width:56337;height:63027" coordsize="56337,6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">
                    <v:shape id="Picture 7" o:spid="_x0000_s1149" type="#_x0000_t75" style="position:absolute;left:415;top:27569;width:26110;height:3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">
                      <v:imagedata r:id="rId136" o:title=""/>
                    </v:shape>
                    <v:group id="_x0000_s1150" style="position:absolute;width:56337;height:63027" coordsize="56337,6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">
                      <v:shape id="Picture 4" o:spid="_x0000_s1151" type="#_x0000_t75" style="position:absolute;left:29847;top:37750;width:26490;height:2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">
                        <v:imagedata r:id="rId137" o:title=""/>
                      </v:shape>
                      <v:group id="_x0000_s1152" style="position:absolute;width:54840;height:26425" coordsize="54840,2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">
                        <v:shape id="Picture 2" o:spid="_x0000_s1153" type="#_x0000_t75" style="position:absolute;left:27698;top:138;width:27142;height:2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">
                          <v:imagedata r:id="rId138" o:title=""/>
                        </v:shape>
                        <v:shape id="Picture 1" o:spid="_x0000_s1154" type="#_x0000_t75" style="position:absolute;width:27694;height:26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">
                          <v:imagedata r:id="rId139" o:title=""/>
                        </v:shape>
                      </v:group>
                      <v:shape id="Picture 9" o:spid="_x0000_s1155" type="#_x0000_t75" style="position:absolute;left:26733;top:27360;width:28185;height: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">
                        <v:imagedata r:id="rId140" o:title=""/>
                      </v:shape>
                    </v:group>
                  </v:group>
                </v:group>
                <v:shape id="_x0000_s1156" type="#_x0000_t202" style="position:absolute;top:91916;width:60464;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" filled="f" stroked="f">
                  <v:textbox style="mso-fit-shape-to-text:t" inset="0,0,0,0">
                    <w:txbxContent>
                      <w:p w14:paraId="131FAC9D" w14:textId="104C8C98" w:rsidR="0068425C" w:rsidRPr="00210740" w:rsidRDefault="0068425C" w:rsidP="00210740">
                        <w:pPr>
                          <w:pStyle w:val="Descripcin"/>
                          <w:spacing w:before="240"/>
                          <w:jc w:val="both"/>
                          <w:rPr>
                            <w:sz w:val="16"/>
                            <w:szCs w:val="16"/>
                            <w:lang w:val="en-GB"/>
                          </w:rPr>
                        </w:pPr>
                        <w:r w:rsidRPr="00210740">
                          <w:rPr>
                            <w:lang w:val="en-GB"/>
                          </w:rPr>
                          <w:t>Figure 3</w:t>
                        </w:r>
                        <w:r>
                          <w:rPr>
                            <w:lang w:val="en-GB"/>
                          </w:rPr>
                          <w:t>2</w:t>
                        </w:r>
                        <w:r w:rsidRPr="00210740">
                          <w:rPr>
                            <w:lang w:val="en-GB"/>
                          </w:rPr>
                          <w:t>. Gene ontology Biological Process terms enriched in the different samples for the set metabolic genes. For sake of commodity, there are a maximum of 10 terms represented in each sample, the 10 found with the lowest qvalue. However, there are more terms in the cases of 0-0 (21), 7-7 (23), SRR1534633 (35), Bseq_1 (16) and Bseq_2 (17).</w:t>
                        </w:r>
                      </w:p>
                    </w:txbxContent>
                  </v:textbox>
                </v:shape>
                <w10:wrap type="topAndBottom" anchorx="margin" anchory="page"/>
              </v:group>
            </w:pict>
          </mc:Fallback>
        </mc:AlternateContent>
      </w:r>
    </w:p>
    <w:tbl>
      <w:tblPr>
        <w:tblpPr w:leftFromText="180" w:rightFromText="180" w:vertAnchor="text" w:tblpY="1"/>
        <w:tblOverlap w:val="never"/>
        <w:tblW w:w="3734" w:type="dxa"/>
        <w:tblCellMar>
          <w:left w:w="10" w:type="dxa"/>
          <w:right w:w="10" w:type="dxa"/>
        </w:tblCellMar>
        <w:tblLook w:val="04A0" w:firstRow="1" w:lastRow="0" w:firstColumn="1" w:lastColumn="0" w:noHBand="0" w:noVBand="1"/>
      </w:tblPr>
      <w:tblGrid>
        <w:gridCol w:w="2582"/>
        <w:gridCol w:w="1152"/>
      </w:tblGrid>
      <w:tr w:rsidR="007902ED" w14:paraId="196D4E8F"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3994" w14:textId="77777777" w:rsidR="007902ED" w:rsidRDefault="0068425C" w:rsidP="00210740">
            <w:pPr>
              <w:spacing w:after="0"/>
            </w:pPr>
            <w:r>
              <w:lastRenderedPageBreak/>
              <w:t xml:space="preserve">KEGG pathway </w:t>
            </w:r>
          </w:p>
        </w:tc>
        <w:tc>
          <w:tcPr>
            <w:tcW w:w="11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29CFD" w14:textId="77777777" w:rsidR="007902ED" w:rsidRDefault="0068425C" w:rsidP="00210740">
            <w:pPr>
              <w:spacing w:after="0"/>
            </w:pPr>
            <w:r>
              <w:t>Ocurrence</w:t>
            </w:r>
          </w:p>
        </w:tc>
      </w:tr>
      <w:tr w:rsidR="007902ED" w14:paraId="3ACFA086"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116B83B7" w14:textId="77777777" w:rsidR="007902ED" w:rsidRDefault="0068425C" w:rsidP="00210740">
            <w:pPr>
              <w:spacing w:after="0"/>
            </w:pPr>
            <w:r>
              <w:t>Oxidative phosphorylation</w:t>
            </w:r>
          </w:p>
        </w:tc>
        <w:tc>
          <w:tcPr>
            <w:tcW w:w="115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64A8CD0F" w14:textId="77777777" w:rsidR="007902ED" w:rsidRDefault="0068425C" w:rsidP="00210740">
            <w:pPr>
              <w:spacing w:after="0"/>
            </w:pPr>
            <w:r>
              <w:t>5</w:t>
            </w:r>
          </w:p>
        </w:tc>
      </w:tr>
      <w:tr w:rsidR="007902ED" w14:paraId="24266D93"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A4E19FC" w14:textId="77777777" w:rsidR="007902ED" w:rsidRDefault="0068425C" w:rsidP="00210740">
            <w:pPr>
              <w:spacing w:after="0"/>
            </w:pPr>
            <w:r>
              <w:t>Phenylalanine metabolism</w:t>
            </w:r>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147A234" w14:textId="77777777" w:rsidR="007902ED" w:rsidRDefault="0068425C" w:rsidP="00210740">
            <w:pPr>
              <w:spacing w:after="0"/>
            </w:pPr>
            <w:r>
              <w:t>3</w:t>
            </w:r>
          </w:p>
        </w:tc>
      </w:tr>
      <w:tr w:rsidR="007902ED" w14:paraId="62CD0ED1"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71465B38" w14:textId="77777777" w:rsidR="007902ED" w:rsidRDefault="0068425C" w:rsidP="00210740">
            <w:pPr>
              <w:spacing w:after="0"/>
            </w:pPr>
            <w:r>
              <w:t>Quorum sensing</w:t>
            </w:r>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32663BD" w14:textId="77777777" w:rsidR="007902ED" w:rsidRDefault="0068425C" w:rsidP="00210740">
            <w:pPr>
              <w:spacing w:after="0"/>
            </w:pPr>
            <w:r>
              <w:t>3</w:t>
            </w:r>
          </w:p>
        </w:tc>
      </w:tr>
      <w:tr w:rsidR="007902ED" w14:paraId="3C247536"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BE5ADD" w14:textId="77777777" w:rsidR="007902ED" w:rsidRDefault="0068425C" w:rsidP="00210740">
            <w:pPr>
              <w:spacing w:after="0"/>
            </w:pPr>
            <w:r>
              <w:t>ABC transporters</w:t>
            </w:r>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4B0C28C" w14:textId="77777777" w:rsidR="007902ED" w:rsidRDefault="0068425C" w:rsidP="00210740">
            <w:pPr>
              <w:spacing w:after="0"/>
            </w:pPr>
            <w:r>
              <w:t>2</w:t>
            </w:r>
          </w:p>
        </w:tc>
      </w:tr>
      <w:tr w:rsidR="007902ED" w14:paraId="2F670F36"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B1784D" w14:textId="77777777" w:rsidR="007902ED" w:rsidRDefault="0068425C" w:rsidP="00210740">
            <w:pPr>
              <w:spacing w:after="0"/>
            </w:pPr>
            <w:r>
              <w:t>Nitrogen metabolism</w:t>
            </w:r>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C60FA16" w14:textId="77777777" w:rsidR="007902ED" w:rsidRDefault="0068425C" w:rsidP="00210740">
            <w:pPr>
              <w:spacing w:after="0"/>
            </w:pPr>
            <w:r>
              <w:t>2</w:t>
            </w:r>
          </w:p>
        </w:tc>
      </w:tr>
      <w:tr w:rsidR="007902ED" w14:paraId="68A5A3E9"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BF4FC7" w14:textId="77777777" w:rsidR="007902ED" w:rsidRDefault="0068425C" w:rsidP="00210740">
            <w:pPr>
              <w:spacing w:after="0"/>
            </w:pPr>
            <w:r>
              <w:t>Propanoate metabolism</w:t>
            </w:r>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96451E0" w14:textId="77777777" w:rsidR="007902ED" w:rsidRDefault="0068425C" w:rsidP="00210740">
            <w:pPr>
              <w:spacing w:after="0"/>
            </w:pPr>
            <w:r>
              <w:t>2</w:t>
            </w:r>
          </w:p>
        </w:tc>
      </w:tr>
      <w:tr w:rsidR="007902ED" w14:paraId="3D97BF25" w14:textId="77777777" w:rsidTr="00210740">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8E21EC" w14:textId="77777777" w:rsidR="007902ED" w:rsidRDefault="0068425C" w:rsidP="00210740">
            <w:pPr>
              <w:spacing w:after="0"/>
            </w:pPr>
            <w:r>
              <w:t>Two-component system</w:t>
            </w:r>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8B83360" w14:textId="77777777" w:rsidR="007902ED" w:rsidRDefault="0068425C" w:rsidP="00210740">
            <w:pPr>
              <w:spacing w:after="0"/>
            </w:pPr>
            <w:r>
              <w:t>2</w:t>
            </w:r>
          </w:p>
        </w:tc>
      </w:tr>
      <w:tr w:rsidR="007902ED" w:rsidRPr="0068425C" w14:paraId="0F3D173B" w14:textId="77777777" w:rsidTr="00210740">
        <w:tc>
          <w:tcPr>
            <w:tcW w:w="3734" w:type="dxa"/>
            <w:gridSpan w:val="2"/>
            <w:tcBorders>
              <w:top w:val="single" w:sz="4" w:space="0" w:color="000000"/>
            </w:tcBorders>
            <w:shd w:val="clear" w:color="auto" w:fill="auto"/>
            <w:tcMar>
              <w:top w:w="0" w:type="dxa"/>
              <w:left w:w="108" w:type="dxa"/>
              <w:bottom w:w="0" w:type="dxa"/>
              <w:right w:w="108" w:type="dxa"/>
            </w:tcMar>
          </w:tcPr>
          <w:p w14:paraId="018CBD0C" w14:textId="3E57B06D" w:rsidR="007902ED" w:rsidRPr="00210740" w:rsidRDefault="0068425C" w:rsidP="00210740">
            <w:pPr>
              <w:spacing w:before="240" w:after="0"/>
              <w:jc w:val="both"/>
              <w:rPr>
                <w:i/>
                <w:iCs/>
                <w:color w:val="FFFFFF"/>
                <w:sz w:val="18"/>
                <w:szCs w:val="18"/>
                <w:lang w:val="en-GB"/>
              </w:rPr>
            </w:pPr>
            <w:r w:rsidRPr="00210740">
              <w:rPr>
                <w:i/>
                <w:iCs/>
                <w:color w:val="808080" w:themeColor="background1" w:themeShade="80"/>
                <w:sz w:val="18"/>
                <w:szCs w:val="18"/>
                <w:lang w:val="en-GB"/>
              </w:rPr>
              <w:t>Table 9. KEGG pathways enriched in more than one sample o</w:t>
            </w:r>
            <w:r w:rsidR="00210740" w:rsidRPr="00210740">
              <w:rPr>
                <w:i/>
                <w:iCs/>
                <w:color w:val="808080" w:themeColor="background1" w:themeShade="80"/>
                <w:sz w:val="18"/>
                <w:szCs w:val="18"/>
                <w:lang w:val="en-GB"/>
              </w:rPr>
              <w:t>f</w:t>
            </w:r>
            <w:r w:rsidRPr="00210740">
              <w:rPr>
                <w:i/>
                <w:iCs/>
                <w:color w:val="808080" w:themeColor="background1" w:themeShade="80"/>
                <w:sz w:val="18"/>
                <w:szCs w:val="18"/>
                <w:lang w:val="en-GB"/>
              </w:rPr>
              <w:t xml:space="preserve"> </w:t>
            </w:r>
            <w:r w:rsidR="00210740" w:rsidRPr="00210740">
              <w:rPr>
                <w:i/>
                <w:iCs/>
                <w:color w:val="808080" w:themeColor="background1" w:themeShade="80"/>
                <w:sz w:val="18"/>
                <w:szCs w:val="18"/>
                <w:lang w:val="en-GB"/>
              </w:rPr>
              <w:t>m</w:t>
            </w:r>
            <w:r w:rsidRPr="00210740">
              <w:rPr>
                <w:i/>
                <w:iCs/>
                <w:color w:val="808080" w:themeColor="background1" w:themeShade="80"/>
                <w:sz w:val="18"/>
                <w:szCs w:val="18"/>
                <w:lang w:val="en-GB"/>
              </w:rPr>
              <w:t>etabolic genes found</w:t>
            </w:r>
          </w:p>
        </w:tc>
      </w:tr>
    </w:tbl>
    <w:p w14:paraId="35B0E9CF" w14:textId="31DC6356" w:rsidR="007902ED" w:rsidRPr="00312EBE" w:rsidRDefault="0068425C">
      <w:pPr>
        <w:spacing w:line="276" w:lineRule="auto"/>
        <w:jc w:val="both"/>
        <w:rPr>
          <w:lang w:val="en-GB"/>
        </w:rPr>
      </w:pPr>
      <w:r>
        <w:rPr>
          <w:rFonts w:ascii="Times New Roman" w:hAnsi="Times New Roman"/>
          <w:sz w:val="24"/>
          <w:szCs w:val="24"/>
          <w:lang w:val="en-GB"/>
        </w:rPr>
        <w:t>In addition to GO BP terms, KEGG pathways enriched identified appear in Figure 3</w:t>
      </w:r>
      <w:r w:rsidR="000A5943">
        <w:rPr>
          <w:rFonts w:ascii="Times New Roman" w:hAnsi="Times New Roman"/>
          <w:sz w:val="24"/>
          <w:szCs w:val="24"/>
          <w:lang w:val="en-GB"/>
        </w:rPr>
        <w:t>3</w:t>
      </w:r>
      <w:r>
        <w:rPr>
          <w:rFonts w:ascii="Times New Roman" w:hAnsi="Times New Roman"/>
          <w:sz w:val="24"/>
          <w:szCs w:val="24"/>
          <w:lang w:val="en-GB"/>
        </w:rPr>
        <w:t xml:space="preserve"> and repetitive pathways in Table 9.</w:t>
      </w:r>
    </w:p>
    <w:p w14:paraId="5F067217" w14:textId="21057FD8" w:rsidR="007902ED" w:rsidRPr="00312EBE" w:rsidRDefault="0068425C">
      <w:pPr>
        <w:spacing w:after="0" w:line="276" w:lineRule="auto"/>
        <w:jc w:val="both"/>
        <w:rPr>
          <w:lang w:val="en-GB"/>
        </w:rPr>
      </w:pPr>
      <w:r>
        <w:rPr>
          <w:rFonts w:ascii="Times New Roman" w:hAnsi="Times New Roman"/>
          <w:sz w:val="24"/>
          <w:szCs w:val="24"/>
          <w:lang w:val="en-GB"/>
        </w:rPr>
        <w:t>Ultimately, the corresponding table and Figure for the enrichment analysis of GO terms and KEGG pathway for all the genes extracted, not only the metabolic ones, can be found in the appendix 4).</w:t>
      </w:r>
    </w:p>
    <w:p w14:paraId="1553D43E" w14:textId="6B065217" w:rsidR="007902ED" w:rsidRDefault="00210740">
      <w:pPr>
        <w:spacing w:after="0" w:line="276" w:lineRule="auto"/>
        <w:jc w:val="both"/>
        <w:rPr>
          <w:rFonts w:ascii="Times New Roman" w:hAnsi="Times New Roman"/>
          <w:sz w:val="24"/>
          <w:szCs w:val="24"/>
          <w:lang w:val="en-GB"/>
        </w:rPr>
      </w:pPr>
      <w:r>
        <w:rPr>
          <w:rFonts w:ascii="Times New Roman" w:hAnsi="Times New Roman"/>
          <w:noProof/>
          <w:sz w:val="24"/>
          <w:szCs w:val="24"/>
        </w:rPr>
        <mc:AlternateContent>
          <mc:Choice Requires="wpg">
            <w:drawing>
              <wp:anchor distT="0" distB="0" distL="114300" distR="114300" simplePos="0" relativeHeight="251759616" behindDoc="0" locked="0" layoutInCell="1" allowOverlap="1" wp14:anchorId="0A152CC4" wp14:editId="2A4F9681">
                <wp:simplePos x="0" y="0"/>
                <wp:positionH relativeFrom="margin">
                  <wp:align>center</wp:align>
                </wp:positionH>
                <wp:positionV relativeFrom="paragraph">
                  <wp:posOffset>392488</wp:posOffset>
                </wp:positionV>
                <wp:extent cx="5306061" cy="5636897"/>
                <wp:effectExtent l="0" t="0" r="8890" b="0"/>
                <wp:wrapSquare wrapText="bothSides"/>
                <wp:docPr id="1216339491" name="Group 26"/>
                <wp:cNvGraphicFramePr/>
                <a:graphic xmlns:a="http://schemas.openxmlformats.org/drawingml/2006/main">
                  <a:graphicData uri="http://schemas.microsoft.com/office/word/2010/wordprocessingGroup">
                    <wpg:wgp>
                      <wpg:cNvGrpSpPr/>
                      <wpg:grpSpPr>
                        <a:xfrm>
                          <a:off x="0" y="0"/>
                          <a:ext cx="5306061" cy="5636897"/>
                          <a:chOff x="0" y="0"/>
                          <a:chExt cx="5306061" cy="5636897"/>
                        </a:xfrm>
                      </wpg:grpSpPr>
                      <wpg:grpSp>
                        <wpg:cNvPr id="404170605" name="Group 25"/>
                        <wpg:cNvGrpSpPr/>
                        <wpg:grpSpPr>
                          <a:xfrm>
                            <a:off x="0" y="0"/>
                            <a:ext cx="5306061" cy="5167621"/>
                            <a:chOff x="0" y="0"/>
                            <a:chExt cx="5306061" cy="5167621"/>
                          </a:xfrm>
                        </wpg:grpSpPr>
                        <pic:pic xmlns:pic="http://schemas.openxmlformats.org/drawingml/2006/picture">
                          <pic:nvPicPr>
                            <pic:cNvPr id="1092309771" name="Picture 20"/>
                            <pic:cNvPicPr>
                              <a:picLocks noChangeAspect="1"/>
                            </pic:cNvPicPr>
                          </pic:nvPicPr>
                          <pic:blipFill>
                            <a:blip r:embed="rId141"/>
                            <a:stretch>
                              <a:fillRect/>
                            </a:stretch>
                          </pic:blipFill>
                          <pic:spPr>
                            <a:xfrm>
                              <a:off x="0" y="1920505"/>
                              <a:ext cx="2602940" cy="1026935"/>
                            </a:xfrm>
                            <a:prstGeom prst="rect">
                              <a:avLst/>
                            </a:prstGeom>
                            <a:noFill/>
                            <a:ln>
                              <a:noFill/>
                              <a:prstDash/>
                            </a:ln>
                          </pic:spPr>
                        </pic:pic>
                        <pic:pic xmlns:pic="http://schemas.openxmlformats.org/drawingml/2006/picture">
                          <pic:nvPicPr>
                            <pic:cNvPr id="1312102119" name="Picture 18"/>
                            <pic:cNvPicPr>
                              <a:picLocks noChangeAspect="1"/>
                            </pic:cNvPicPr>
                          </pic:nvPicPr>
                          <pic:blipFill>
                            <a:blip r:embed="rId142"/>
                            <a:stretch>
                              <a:fillRect/>
                            </a:stretch>
                          </pic:blipFill>
                          <pic:spPr>
                            <a:xfrm>
                              <a:off x="2645514" y="7443"/>
                              <a:ext cx="2402814" cy="1415198"/>
                            </a:xfrm>
                            <a:prstGeom prst="rect">
                              <a:avLst/>
                            </a:prstGeom>
                            <a:noFill/>
                            <a:ln>
                              <a:noFill/>
                              <a:prstDash/>
                            </a:ln>
                          </pic:spPr>
                        </pic:pic>
                        <pic:pic xmlns:pic="http://schemas.openxmlformats.org/drawingml/2006/picture">
                          <pic:nvPicPr>
                            <pic:cNvPr id="548499592" name="Picture 19"/>
                            <pic:cNvPicPr>
                              <a:picLocks noChangeAspect="1"/>
                            </pic:cNvPicPr>
                          </pic:nvPicPr>
                          <pic:blipFill>
                            <a:blip r:embed="rId143"/>
                            <a:stretch>
                              <a:fillRect/>
                            </a:stretch>
                          </pic:blipFill>
                          <pic:spPr>
                            <a:xfrm>
                              <a:off x="2819863" y="1451546"/>
                              <a:ext cx="2486198" cy="772421"/>
                            </a:xfrm>
                            <a:prstGeom prst="rect">
                              <a:avLst/>
                            </a:prstGeom>
                            <a:noFill/>
                            <a:ln>
                              <a:noFill/>
                              <a:prstDash/>
                            </a:ln>
                          </pic:spPr>
                        </pic:pic>
                        <pic:pic xmlns:pic="http://schemas.openxmlformats.org/drawingml/2006/picture">
                          <pic:nvPicPr>
                            <pic:cNvPr id="159061843" name="Picture 23"/>
                            <pic:cNvPicPr>
                              <a:picLocks noChangeAspect="1"/>
                            </pic:cNvPicPr>
                          </pic:nvPicPr>
                          <pic:blipFill>
                            <a:blip r:embed="rId144"/>
                            <a:stretch>
                              <a:fillRect/>
                            </a:stretch>
                          </pic:blipFill>
                          <pic:spPr>
                            <a:xfrm>
                              <a:off x="2794113" y="2285250"/>
                              <a:ext cx="2426442" cy="1168182"/>
                            </a:xfrm>
                            <a:prstGeom prst="rect">
                              <a:avLst/>
                            </a:prstGeom>
                            <a:noFill/>
                            <a:ln>
                              <a:noFill/>
                              <a:prstDash/>
                            </a:ln>
                          </pic:spPr>
                        </pic:pic>
                        <pic:pic xmlns:pic="http://schemas.openxmlformats.org/drawingml/2006/picture">
                          <pic:nvPicPr>
                            <pic:cNvPr id="512158106" name="Picture 22"/>
                            <pic:cNvPicPr>
                              <a:picLocks noChangeAspect="1"/>
                            </pic:cNvPicPr>
                          </pic:nvPicPr>
                          <pic:blipFill>
                            <a:blip r:embed="rId145"/>
                            <a:stretch>
                              <a:fillRect/>
                            </a:stretch>
                          </pic:blipFill>
                          <pic:spPr>
                            <a:xfrm>
                              <a:off x="2948720" y="3498595"/>
                              <a:ext cx="2273573" cy="1669026"/>
                            </a:xfrm>
                            <a:prstGeom prst="rect">
                              <a:avLst/>
                            </a:prstGeom>
                            <a:noFill/>
                            <a:ln>
                              <a:noFill/>
                              <a:prstDash/>
                            </a:ln>
                          </pic:spPr>
                        </pic:pic>
                        <pic:pic xmlns:pic="http://schemas.openxmlformats.org/drawingml/2006/picture">
                          <pic:nvPicPr>
                            <pic:cNvPr id="198043287" name="Picture 24"/>
                            <pic:cNvPicPr>
                              <a:picLocks noChangeAspect="1"/>
                            </pic:cNvPicPr>
                          </pic:nvPicPr>
                          <pic:blipFill>
                            <a:blip r:embed="rId146"/>
                            <a:stretch>
                              <a:fillRect/>
                            </a:stretch>
                          </pic:blipFill>
                          <pic:spPr>
                            <a:xfrm>
                              <a:off x="0" y="0"/>
                              <a:ext cx="2561938" cy="1924226"/>
                            </a:xfrm>
                            <a:prstGeom prst="rect">
                              <a:avLst/>
                            </a:prstGeom>
                            <a:noFill/>
                            <a:ln>
                              <a:noFill/>
                              <a:prstDash/>
                            </a:ln>
                          </pic:spPr>
                        </pic:pic>
                        <pic:pic xmlns:pic="http://schemas.openxmlformats.org/drawingml/2006/picture">
                          <pic:nvPicPr>
                            <pic:cNvPr id="1812478445" name="Picture 21"/>
                            <pic:cNvPicPr>
                              <a:picLocks noChangeAspect="1"/>
                            </pic:cNvPicPr>
                          </pic:nvPicPr>
                          <pic:blipFill>
                            <a:blip r:embed="rId147"/>
                            <a:stretch>
                              <a:fillRect/>
                            </a:stretch>
                          </pic:blipFill>
                          <pic:spPr>
                            <a:xfrm>
                              <a:off x="6931" y="2999863"/>
                              <a:ext cx="2580089" cy="1893621"/>
                            </a:xfrm>
                            <a:prstGeom prst="rect">
                              <a:avLst/>
                            </a:prstGeom>
                            <a:noFill/>
                            <a:ln>
                              <a:noFill/>
                              <a:prstDash/>
                            </a:ln>
                          </pic:spPr>
                        </pic:pic>
                      </wpg:grpSp>
                      <wps:wsp>
                        <wps:cNvPr id="1986218408" name="Text Box 1"/>
                        <wps:cNvSpPr txBox="1"/>
                        <wps:spPr>
                          <a:xfrm>
                            <a:off x="6931" y="4939032"/>
                            <a:ext cx="2860675" cy="697865"/>
                          </a:xfrm>
                          <a:prstGeom prst="rect">
                            <a:avLst/>
                          </a:prstGeom>
                        </wps:spPr>
                        <wps:txbx>
                          <w:txbxContent>
                            <w:p w14:paraId="154EC845" w14:textId="008B2619" w:rsidR="0068425C" w:rsidRPr="00210740" w:rsidRDefault="0068425C" w:rsidP="00210740">
                              <w:pPr>
                                <w:pStyle w:val="Descripcin"/>
                                <w:spacing w:before="240"/>
                                <w:jc w:val="both"/>
                                <w:rPr>
                                  <w:sz w:val="16"/>
                                  <w:szCs w:val="16"/>
                                  <w:lang w:val="en-GB"/>
                                </w:rPr>
                              </w:pPr>
                              <w:r w:rsidRPr="00210740">
                                <w:rPr>
                                  <w:lang w:val="en-GB"/>
                                </w:rPr>
                                <w:t>Figure 3</w:t>
                              </w:r>
                              <w:r>
                                <w:rPr>
                                  <w:lang w:val="en-GB"/>
                                </w:rPr>
                                <w:t>3</w:t>
                              </w:r>
                              <w:r w:rsidRPr="00210740">
                                <w:rPr>
                                  <w:lang w:val="en-GB"/>
                                </w:rPr>
                                <w:t>. KEGG pathway terms enriched in the different samples for the set metabolic genes. All the enriched terms that pass the threshold of the test 0.05 are represented.</w:t>
                              </w:r>
                            </w:p>
                          </w:txbxContent>
                        </wps:txbx>
                        <wps:bodyPr vert="horz" wrap="square" lIns="0" tIns="0" rIns="0" bIns="0" anchor="t" anchorCtr="0" compatLnSpc="1">
                          <a:spAutoFit/>
                        </wps:bodyPr>
                      </wps:wsp>
                    </wpg:wgp>
                  </a:graphicData>
                </a:graphic>
              </wp:anchor>
            </w:drawing>
          </mc:Choice>
          <mc:Fallback>
            <w:pict>
              <v:group w14:anchorId="0A152CC4" id="Group 26" o:spid="_x0000_s1157" style="position:absolute;left:0;text-align:left;margin-left:0;margin-top:30.9pt;width:417.8pt;height:443.85pt;z-index:251759616;mso-position-horizontal:center;mso-position-horizontal-relative:margin" coordsize="53060,56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">
                <v:group id="_x0000_s1158" style="position:absolute;width:53060;height:51676" coordsize="53060,5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">
                  <v:shape id="Picture 20" o:spid="_x0000_s1159" type="#_x0000_t75" style="position:absolute;top:19205;width:26029;height:1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">
                    <v:imagedata r:id="rId148" o:title=""/>
                  </v:shape>
                  <v:shape id="Picture 18" o:spid="_x0000_s1160" type="#_x0000_t75" style="position:absolute;left:26455;top:74;width:24028;height:1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">
                    <v:imagedata r:id="rId149" o:title=""/>
                  </v:shape>
                  <v:shape id="Picture 19" o:spid="_x0000_s1161" type="#_x0000_t75" style="position:absolute;left:28198;top:14515;width:24862;height: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">
                    <v:imagedata r:id="rId150" o:title=""/>
                  </v:shape>
                  <v:shape id="Picture 23" o:spid="_x0000_s1162" type="#_x0000_t75" style="position:absolute;left:27941;top:22852;width:24264;height:1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">
                    <v:imagedata r:id="rId151" o:title=""/>
                  </v:shape>
                  <v:shape id="Picture 22" o:spid="_x0000_s1163" type="#_x0000_t75" style="position:absolute;left:29487;top:34985;width:22735;height:16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">
                    <v:imagedata r:id="rId152" o:title=""/>
                  </v:shape>
                  <v:shape id="Picture 24" o:spid="_x0000_s1164" type="#_x0000_t75" style="position:absolute;width:25619;height:1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">
                    <v:imagedata r:id="rId153" o:title=""/>
                  </v:shape>
                  <v:shape id="Picture 21" o:spid="_x0000_s1165" type="#_x0000_t75" style="position:absolute;left:69;top:29998;width:25801;height:18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">
                    <v:imagedata r:id="rId154" o:title=""/>
                  </v:shape>
                </v:group>
                <v:shape id="_x0000_s1166" type="#_x0000_t202" style="position:absolute;left:69;top:49390;width:28607;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" filled="f" stroked="f">
                  <v:textbox style="mso-fit-shape-to-text:t" inset="0,0,0,0">
                    <w:txbxContent>
                      <w:p w14:paraId="154EC845" w14:textId="008B2619" w:rsidR="0068425C" w:rsidRPr="00210740" w:rsidRDefault="0068425C" w:rsidP="00210740">
                        <w:pPr>
                          <w:pStyle w:val="Descripcin"/>
                          <w:spacing w:before="240"/>
                          <w:jc w:val="both"/>
                          <w:rPr>
                            <w:sz w:val="16"/>
                            <w:szCs w:val="16"/>
                            <w:lang w:val="en-GB"/>
                          </w:rPr>
                        </w:pPr>
                        <w:r w:rsidRPr="00210740">
                          <w:rPr>
                            <w:lang w:val="en-GB"/>
                          </w:rPr>
                          <w:t>Figure 3</w:t>
                        </w:r>
                        <w:r>
                          <w:rPr>
                            <w:lang w:val="en-GB"/>
                          </w:rPr>
                          <w:t>3</w:t>
                        </w:r>
                        <w:r w:rsidRPr="00210740">
                          <w:rPr>
                            <w:lang w:val="en-GB"/>
                          </w:rPr>
                          <w:t>. KEGG pathway terms enriched in the different samples for the set metabolic genes. All the enriched terms that pass the threshold of the test 0.05 are represented.</w:t>
                        </w:r>
                      </w:p>
                    </w:txbxContent>
                  </v:textbox>
                </v:shape>
                <w10:wrap type="square" anchorx="margin"/>
              </v:group>
            </w:pict>
          </mc:Fallback>
        </mc:AlternateContent>
      </w:r>
    </w:p>
    <w:p w14:paraId="11899C42" w14:textId="77777777" w:rsidR="00E169A8" w:rsidRPr="00D44204" w:rsidRDefault="00E169A8" w:rsidP="00E169A8">
      <w:pPr>
        <w:pStyle w:val="Prrafodelista"/>
        <w:ind w:left="360"/>
        <w:rPr>
          <w:lang w:val="en-GB"/>
        </w:rPr>
      </w:pPr>
      <w:bookmarkStart w:id="180" w:name="_Toc138781797"/>
    </w:p>
    <w:p w14:paraId="4C0219FA" w14:textId="2ABC36A8" w:rsidR="007902ED" w:rsidRDefault="0068425C">
      <w:pPr>
        <w:pStyle w:val="Prrafodelista"/>
        <w:numPr>
          <w:ilvl w:val="0"/>
          <w:numId w:val="6"/>
        </w:numPr>
      </w:pPr>
      <w:r>
        <w:rPr>
          <w:rFonts w:ascii="Times New Roman" w:eastAsia="Times New Roman" w:hAnsi="Times New Roman"/>
          <w:b/>
          <w:bCs/>
          <w:sz w:val="24"/>
          <w:szCs w:val="24"/>
          <w:u w:val="single"/>
          <w:lang w:val="en-GB" w:eastAsia="en-GB"/>
        </w:rPr>
        <w:t>Motif identification</w:t>
      </w:r>
      <w:bookmarkEnd w:id="180"/>
    </w:p>
    <w:p w14:paraId="07AB624B" w14:textId="7E8F902D" w:rsidR="007902ED" w:rsidRPr="00312EBE" w:rsidRDefault="0068425C">
      <w:pPr>
        <w:spacing w:line="276" w:lineRule="auto"/>
        <w:jc w:val="both"/>
        <w:rPr>
          <w:lang w:val="en-GB"/>
        </w:rPr>
      </w:pPr>
      <w:r>
        <w:rPr>
          <w:rFonts w:ascii="Times New Roman" w:hAnsi="Times New Roman"/>
          <w:sz w:val="24"/>
          <w:szCs w:val="24"/>
          <w:lang w:val="en-GB"/>
        </w:rPr>
        <w:t xml:space="preserve">The numbers obtained from the motif identification results in all SMRT samples indicate a higher percentage of motifs found in filtered data over full (first row in Table 10). It can be stated than the motif with the very most occurrence is GATC in all of the cases being above 96% of the known motifs found. The other motifs are almost insignificant. </w:t>
      </w:r>
      <w:r>
        <w:rPr>
          <w:rFonts w:ascii="Times New Roman" w:eastAsia="Times New Roman" w:hAnsi="Times New Roman"/>
          <w:sz w:val="24"/>
          <w:szCs w:val="24"/>
          <w:lang w:val="en-GB" w:eastAsia="en-GB"/>
        </w:rPr>
        <w:t xml:space="preserve">In the </w:t>
      </w:r>
      <w:r>
        <w:rPr>
          <w:rFonts w:ascii="Times New Roman" w:eastAsia="Times New Roman" w:hAnsi="Times New Roman"/>
          <w:sz w:val="24"/>
          <w:szCs w:val="24"/>
          <w:lang w:val="en-GB" w:eastAsia="en-GB"/>
        </w:rPr>
        <w:lastRenderedPageBreak/>
        <w:t xml:space="preserve">case of ATGCAT motif the percentage in full data is so low that in filtered disappears. In most of the SMRT samples the fraction of partial methylation over full is conserved around 4,5% but in </w:t>
      </w:r>
      <w:r>
        <w:rPr>
          <w:rFonts w:ascii="Times New Roman" w:hAnsi="Times New Roman"/>
          <w:sz w:val="24"/>
          <w:szCs w:val="24"/>
          <w:lang w:val="en-GB"/>
        </w:rPr>
        <w:t>SRR1536433 (table 10).</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Already in figure 2</w:t>
      </w:r>
      <w:r w:rsidR="000A5943">
        <w:rPr>
          <w:rFonts w:ascii="Times New Roman" w:hAnsi="Times New Roman"/>
          <w:sz w:val="24"/>
          <w:szCs w:val="24"/>
          <w:lang w:val="en-GB"/>
        </w:rPr>
        <w:t>7</w:t>
      </w:r>
      <w:r>
        <w:rPr>
          <w:rFonts w:ascii="Times New Roman" w:hAnsi="Times New Roman"/>
          <w:sz w:val="24"/>
          <w:szCs w:val="24"/>
          <w:lang w:val="en-GB"/>
        </w:rPr>
        <w:t xml:space="preserve"> we can observe that the number of full positions found in the sample SRR1536433 is much larger compared to others and not so the filtered. So can be observed, in SRR1536433_full.bed track where a much denser picture is seen compared to the other SMRT samples. </w:t>
      </w:r>
    </w:p>
    <w:tbl>
      <w:tblPr>
        <w:tblpPr w:leftFromText="180" w:rightFromText="180" w:vertAnchor="page" w:horzAnchor="margin" w:tblpXSpec="center" w:tblpY="3699"/>
        <w:tblW w:w="10566" w:type="dxa"/>
        <w:tblCellMar>
          <w:left w:w="10" w:type="dxa"/>
          <w:right w:w="10" w:type="dxa"/>
        </w:tblCellMar>
        <w:tblLook w:val="04A0" w:firstRow="1" w:lastRow="0" w:firstColumn="1" w:lastColumn="0" w:noHBand="0" w:noVBand="1"/>
      </w:tblPr>
      <w:tblGrid>
        <w:gridCol w:w="2098"/>
        <w:gridCol w:w="897"/>
        <w:gridCol w:w="800"/>
        <w:gridCol w:w="849"/>
        <w:gridCol w:w="846"/>
        <w:gridCol w:w="743"/>
        <w:gridCol w:w="812"/>
        <w:gridCol w:w="743"/>
        <w:gridCol w:w="716"/>
        <w:gridCol w:w="1031"/>
        <w:gridCol w:w="1031"/>
      </w:tblGrid>
      <w:tr w:rsidR="007902ED" w14:paraId="4FB0A658" w14:textId="77777777" w:rsidTr="00210740">
        <w:tc>
          <w:tcPr>
            <w:tcW w:w="2098" w:type="dxa"/>
            <w:tcBorders>
              <w:bottom w:val="single" w:sz="4" w:space="0" w:color="000000"/>
              <w:right w:val="single" w:sz="4" w:space="0" w:color="000000"/>
            </w:tcBorders>
            <w:shd w:val="clear" w:color="auto" w:fill="auto"/>
            <w:tcMar>
              <w:top w:w="0" w:type="dxa"/>
              <w:left w:w="108" w:type="dxa"/>
              <w:bottom w:w="0" w:type="dxa"/>
              <w:right w:w="108" w:type="dxa"/>
            </w:tcMar>
          </w:tcPr>
          <w:p w14:paraId="54E67BE3" w14:textId="77777777" w:rsidR="007902ED" w:rsidRDefault="007902ED" w:rsidP="00210740">
            <w:pPr>
              <w:spacing w:after="0"/>
              <w:rPr>
                <w:rFonts w:cs="Calibri"/>
                <w:sz w:val="16"/>
                <w:szCs w:val="16"/>
                <w:lang w:val="en-GB"/>
              </w:rPr>
            </w:pP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2B867D" w14:textId="77777777" w:rsidR="007902ED" w:rsidRDefault="0068425C" w:rsidP="00210740">
            <w:pPr>
              <w:spacing w:after="0"/>
              <w:rPr>
                <w:rFonts w:cs="Calibri"/>
                <w:sz w:val="16"/>
                <w:szCs w:val="16"/>
              </w:rPr>
            </w:pPr>
            <w:r>
              <w:rPr>
                <w:rFonts w:cs="Calibri"/>
                <w:sz w:val="16"/>
                <w:szCs w:val="16"/>
              </w:rPr>
              <w:t>Full 0-0</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D326C8" w14:textId="77777777" w:rsidR="007902ED" w:rsidRDefault="0068425C" w:rsidP="00210740">
            <w:pPr>
              <w:spacing w:after="0"/>
              <w:rPr>
                <w:rFonts w:cs="Calibri"/>
                <w:sz w:val="16"/>
                <w:szCs w:val="16"/>
              </w:rPr>
            </w:pPr>
            <w:r>
              <w:rPr>
                <w:rFonts w:cs="Calibri"/>
                <w:sz w:val="16"/>
                <w:szCs w:val="16"/>
              </w:rPr>
              <w:t>Filtered 0-0</w:t>
            </w:r>
          </w:p>
        </w:tc>
        <w:tc>
          <w:tcPr>
            <w:tcW w:w="8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37112" w14:textId="77777777" w:rsidR="007902ED" w:rsidRDefault="0068425C" w:rsidP="00210740">
            <w:pPr>
              <w:spacing w:after="0"/>
            </w:pPr>
            <w:r>
              <w:rPr>
                <w:rFonts w:cs="Calibri"/>
                <w:sz w:val="16"/>
                <w:szCs w:val="16"/>
              </w:rPr>
              <w:t>Full 4-4</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956BAD" w14:textId="77777777" w:rsidR="007902ED" w:rsidRDefault="0068425C" w:rsidP="00210740">
            <w:pPr>
              <w:spacing w:after="0"/>
            </w:pPr>
            <w:r>
              <w:rPr>
                <w:rFonts w:cs="Calibri"/>
                <w:sz w:val="16"/>
                <w:szCs w:val="16"/>
              </w:rPr>
              <w:t xml:space="preserve">Filtered 4-4 </w:t>
            </w:r>
          </w:p>
        </w:tc>
        <w:tc>
          <w:tcPr>
            <w:tcW w:w="7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507ECD" w14:textId="77777777" w:rsidR="007902ED" w:rsidRDefault="0068425C" w:rsidP="00210740">
            <w:pPr>
              <w:spacing w:after="0"/>
              <w:rPr>
                <w:rFonts w:cs="Calibri"/>
                <w:sz w:val="16"/>
                <w:szCs w:val="16"/>
              </w:rPr>
            </w:pPr>
            <w:r>
              <w:rPr>
                <w:rFonts w:cs="Calibri"/>
                <w:sz w:val="16"/>
                <w:szCs w:val="16"/>
              </w:rPr>
              <w:t>Full 6-6</w:t>
            </w:r>
          </w:p>
        </w:tc>
        <w:tc>
          <w:tcPr>
            <w:tcW w:w="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D45BC" w14:textId="77777777" w:rsidR="007902ED" w:rsidRDefault="0068425C" w:rsidP="00210740">
            <w:pPr>
              <w:spacing w:after="0"/>
              <w:rPr>
                <w:rFonts w:cs="Calibri"/>
                <w:sz w:val="16"/>
                <w:szCs w:val="16"/>
              </w:rPr>
            </w:pPr>
            <w:r>
              <w:rPr>
                <w:rFonts w:cs="Calibri"/>
                <w:sz w:val="16"/>
                <w:szCs w:val="16"/>
              </w:rPr>
              <w:t>Filtered 6-6</w:t>
            </w:r>
          </w:p>
        </w:tc>
        <w:tc>
          <w:tcPr>
            <w:tcW w:w="7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08E6CE" w14:textId="77777777" w:rsidR="007902ED" w:rsidRDefault="0068425C" w:rsidP="00210740">
            <w:pPr>
              <w:spacing w:after="0"/>
              <w:rPr>
                <w:rFonts w:cs="Calibri"/>
                <w:sz w:val="16"/>
                <w:szCs w:val="16"/>
              </w:rPr>
            </w:pPr>
            <w:r>
              <w:rPr>
                <w:rFonts w:cs="Calibri"/>
                <w:sz w:val="16"/>
                <w:szCs w:val="16"/>
              </w:rPr>
              <w:t>Full 7-7</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8B5ECE" w14:textId="77777777" w:rsidR="007902ED" w:rsidRDefault="0068425C" w:rsidP="00210740">
            <w:pPr>
              <w:spacing w:after="0"/>
              <w:rPr>
                <w:rFonts w:cs="Calibri"/>
                <w:sz w:val="16"/>
                <w:szCs w:val="16"/>
              </w:rPr>
            </w:pPr>
            <w:r>
              <w:rPr>
                <w:rFonts w:cs="Calibri"/>
                <w:sz w:val="16"/>
                <w:szCs w:val="16"/>
              </w:rPr>
              <w:t>Filtered 7-7</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C0C2E0" w14:textId="77777777" w:rsidR="007902ED" w:rsidRDefault="0068425C" w:rsidP="00210740">
            <w:pPr>
              <w:spacing w:after="0"/>
              <w:rPr>
                <w:rFonts w:cs="Calibri"/>
                <w:sz w:val="16"/>
                <w:szCs w:val="16"/>
              </w:rPr>
            </w:pPr>
            <w:r>
              <w:rPr>
                <w:rFonts w:cs="Calibri"/>
                <w:sz w:val="16"/>
                <w:szCs w:val="16"/>
              </w:rPr>
              <w:t>Full SRR1536433</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0F480" w14:textId="77777777" w:rsidR="007902ED" w:rsidRDefault="0068425C" w:rsidP="00210740">
            <w:pPr>
              <w:spacing w:after="0"/>
              <w:rPr>
                <w:rFonts w:cs="Calibri"/>
                <w:sz w:val="16"/>
                <w:szCs w:val="16"/>
              </w:rPr>
            </w:pPr>
            <w:proofErr w:type="gramStart"/>
            <w:r>
              <w:rPr>
                <w:rFonts w:cs="Calibri"/>
                <w:sz w:val="16"/>
                <w:szCs w:val="16"/>
              </w:rPr>
              <w:t>Filtered  SRR</w:t>
            </w:r>
            <w:proofErr w:type="gramEnd"/>
            <w:r>
              <w:rPr>
                <w:rFonts w:cs="Calibri"/>
                <w:sz w:val="16"/>
                <w:szCs w:val="16"/>
              </w:rPr>
              <w:t>1536433</w:t>
            </w:r>
          </w:p>
        </w:tc>
      </w:tr>
      <w:tr w:rsidR="007902ED" w14:paraId="11A997FF" w14:textId="77777777" w:rsidTr="00210740">
        <w:tc>
          <w:tcPr>
            <w:tcW w:w="2098" w:type="dxa"/>
            <w:tcBorders>
              <w:top w:val="single" w:sz="4" w:space="0" w:color="000000"/>
              <w:left w:val="single" w:sz="2" w:space="0" w:color="000000"/>
              <w:bottom w:val="single" w:sz="4" w:space="0" w:color="000000"/>
              <w:right w:val="single" w:sz="4" w:space="0" w:color="000000"/>
            </w:tcBorders>
            <w:shd w:val="clear" w:color="auto" w:fill="auto"/>
            <w:tcMar>
              <w:top w:w="0" w:type="dxa"/>
              <w:left w:w="108" w:type="dxa"/>
              <w:bottom w:w="0" w:type="dxa"/>
              <w:right w:w="108" w:type="dxa"/>
            </w:tcMar>
          </w:tcPr>
          <w:p w14:paraId="46EA61A0" w14:textId="77777777" w:rsidR="007902ED" w:rsidRDefault="0068425C" w:rsidP="00210740">
            <w:pPr>
              <w:spacing w:after="0"/>
            </w:pPr>
            <w:r>
              <w:rPr>
                <w:rFonts w:cs="Calibri"/>
                <w:sz w:val="16"/>
                <w:szCs w:val="16"/>
              </w:rPr>
              <w:t>fraction_partial</w:t>
            </w:r>
          </w:p>
        </w:tc>
        <w:tc>
          <w:tcPr>
            <w:tcW w:w="169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B000EE" w14:textId="77777777" w:rsidR="007902ED" w:rsidRDefault="0068425C" w:rsidP="00210740">
            <w:pPr>
              <w:spacing w:after="0"/>
              <w:rPr>
                <w:rFonts w:cs="Calibri"/>
                <w:sz w:val="16"/>
                <w:szCs w:val="16"/>
              </w:rPr>
            </w:pPr>
            <w:r>
              <w:rPr>
                <w:rFonts w:cs="Calibri"/>
                <w:sz w:val="16"/>
                <w:szCs w:val="16"/>
              </w:rPr>
              <w:t>4.298</w:t>
            </w:r>
          </w:p>
        </w:tc>
        <w:tc>
          <w:tcPr>
            <w:tcW w:w="169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208115" w14:textId="77777777" w:rsidR="007902ED" w:rsidRDefault="0068425C" w:rsidP="00210740">
            <w:pPr>
              <w:spacing w:after="0"/>
              <w:rPr>
                <w:rFonts w:cs="Calibri"/>
                <w:sz w:val="16"/>
                <w:szCs w:val="16"/>
              </w:rPr>
            </w:pPr>
            <w:r>
              <w:rPr>
                <w:rFonts w:cs="Calibri"/>
                <w:sz w:val="16"/>
                <w:szCs w:val="16"/>
              </w:rPr>
              <w:t>4.304</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4B535" w14:textId="77777777" w:rsidR="007902ED" w:rsidRDefault="0068425C" w:rsidP="00210740">
            <w:pPr>
              <w:spacing w:after="0"/>
              <w:rPr>
                <w:rFonts w:cs="Calibri"/>
                <w:sz w:val="16"/>
                <w:szCs w:val="16"/>
              </w:rPr>
            </w:pPr>
            <w:r>
              <w:rPr>
                <w:rFonts w:cs="Calibri"/>
                <w:sz w:val="16"/>
                <w:szCs w:val="16"/>
              </w:rPr>
              <w:t>4.499</w:t>
            </w:r>
          </w:p>
        </w:tc>
        <w:tc>
          <w:tcPr>
            <w:tcW w:w="145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A87D08" w14:textId="77777777" w:rsidR="007902ED" w:rsidRDefault="0068425C" w:rsidP="00210740">
            <w:pPr>
              <w:spacing w:after="0"/>
              <w:rPr>
                <w:rFonts w:cs="Calibri"/>
                <w:sz w:val="16"/>
                <w:szCs w:val="16"/>
              </w:rPr>
            </w:pPr>
            <w:r>
              <w:rPr>
                <w:rFonts w:cs="Calibri"/>
                <w:sz w:val="16"/>
                <w:szCs w:val="16"/>
              </w:rPr>
              <w:t>4.884</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D19763" w14:textId="77777777" w:rsidR="007902ED" w:rsidRDefault="0068425C" w:rsidP="00210740">
            <w:pPr>
              <w:spacing w:after="0"/>
              <w:rPr>
                <w:rFonts w:cs="Calibri"/>
                <w:sz w:val="16"/>
                <w:szCs w:val="16"/>
              </w:rPr>
            </w:pPr>
            <w:r>
              <w:rPr>
                <w:rFonts w:cs="Calibri"/>
                <w:sz w:val="16"/>
                <w:szCs w:val="16"/>
              </w:rPr>
              <w:t>1.054</w:t>
            </w:r>
          </w:p>
        </w:tc>
      </w:tr>
      <w:tr w:rsidR="007902ED" w14:paraId="7B085FE1"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38BBBF" w14:textId="77777777" w:rsidR="007902ED" w:rsidRDefault="0068425C" w:rsidP="00210740">
            <w:pPr>
              <w:spacing w:after="0"/>
            </w:pPr>
            <w:r>
              <w:rPr>
                <w:rFonts w:cs="Calibri"/>
                <w:sz w:val="16"/>
                <w:szCs w:val="16"/>
              </w:rPr>
              <w:t>percentage_motifs</w:t>
            </w:r>
          </w:p>
        </w:tc>
        <w:tc>
          <w:tcPr>
            <w:tcW w:w="897"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5876B5F" w14:textId="77777777" w:rsidR="007902ED" w:rsidRDefault="0068425C" w:rsidP="00210740">
            <w:pPr>
              <w:spacing w:after="0"/>
              <w:rPr>
                <w:rFonts w:cs="Calibri"/>
                <w:sz w:val="16"/>
                <w:szCs w:val="16"/>
              </w:rPr>
            </w:pPr>
            <w:r>
              <w:rPr>
                <w:rFonts w:cs="Calibri"/>
                <w:sz w:val="16"/>
                <w:szCs w:val="16"/>
              </w:rPr>
              <w:t>88.23</w:t>
            </w:r>
          </w:p>
        </w:tc>
        <w:tc>
          <w:tcPr>
            <w:tcW w:w="800"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772F054F" w14:textId="77777777" w:rsidR="007902ED" w:rsidRDefault="0068425C" w:rsidP="00210740">
            <w:pPr>
              <w:spacing w:after="0"/>
              <w:rPr>
                <w:rFonts w:cs="Calibri"/>
                <w:sz w:val="16"/>
                <w:szCs w:val="16"/>
              </w:rPr>
            </w:pPr>
            <w:r>
              <w:rPr>
                <w:rFonts w:cs="Calibri"/>
                <w:sz w:val="16"/>
                <w:szCs w:val="16"/>
              </w:rPr>
              <w:t>89.05</w:t>
            </w:r>
          </w:p>
        </w:tc>
        <w:tc>
          <w:tcPr>
            <w:tcW w:w="849"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61EB93D2" w14:textId="77777777" w:rsidR="007902ED" w:rsidRDefault="0068425C" w:rsidP="00210740">
            <w:pPr>
              <w:spacing w:after="0"/>
            </w:pPr>
            <w:r>
              <w:rPr>
                <w:rFonts w:cs="Calibri"/>
                <w:sz w:val="16"/>
                <w:szCs w:val="16"/>
              </w:rPr>
              <w:t>88.95</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2592BD53" w14:textId="77777777" w:rsidR="007902ED" w:rsidRDefault="0068425C" w:rsidP="00210740">
            <w:pPr>
              <w:spacing w:after="0"/>
            </w:pPr>
            <w:r>
              <w:rPr>
                <w:rFonts w:cs="Calibri"/>
                <w:sz w:val="16"/>
                <w:szCs w:val="16"/>
              </w:rPr>
              <w:t>93.5</w:t>
            </w:r>
          </w:p>
        </w:tc>
        <w:tc>
          <w:tcPr>
            <w:tcW w:w="743"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975F16C" w14:textId="77777777" w:rsidR="007902ED" w:rsidRDefault="0068425C" w:rsidP="00210740">
            <w:pPr>
              <w:spacing w:after="0"/>
              <w:rPr>
                <w:rFonts w:cs="Calibri"/>
                <w:sz w:val="16"/>
                <w:szCs w:val="16"/>
              </w:rPr>
            </w:pPr>
            <w:r>
              <w:rPr>
                <w:rFonts w:cs="Calibri"/>
                <w:sz w:val="16"/>
                <w:szCs w:val="16"/>
              </w:rPr>
              <w:t>87.07</w:t>
            </w:r>
          </w:p>
        </w:tc>
        <w:tc>
          <w:tcPr>
            <w:tcW w:w="812"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CBB6EAA" w14:textId="77777777" w:rsidR="007902ED" w:rsidRDefault="0068425C" w:rsidP="00210740">
            <w:pPr>
              <w:spacing w:after="0"/>
              <w:rPr>
                <w:rFonts w:cs="Calibri"/>
                <w:sz w:val="16"/>
                <w:szCs w:val="16"/>
              </w:rPr>
            </w:pPr>
            <w:r>
              <w:rPr>
                <w:rFonts w:cs="Calibri"/>
                <w:sz w:val="16"/>
                <w:szCs w:val="16"/>
              </w:rPr>
              <w:t>92.45</w:t>
            </w:r>
          </w:p>
        </w:tc>
        <w:tc>
          <w:tcPr>
            <w:tcW w:w="743"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D912C9A" w14:textId="77777777" w:rsidR="007902ED" w:rsidRDefault="0068425C" w:rsidP="00210740">
            <w:pPr>
              <w:spacing w:after="0"/>
              <w:rPr>
                <w:rFonts w:cs="Calibri"/>
                <w:sz w:val="16"/>
                <w:szCs w:val="16"/>
              </w:rPr>
            </w:pPr>
            <w:r>
              <w:rPr>
                <w:rFonts w:cs="Calibri"/>
                <w:sz w:val="16"/>
                <w:szCs w:val="16"/>
              </w:rPr>
              <w:t>86.85</w:t>
            </w:r>
          </w:p>
        </w:tc>
        <w:tc>
          <w:tcPr>
            <w:tcW w:w="71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1568D64E" w14:textId="77777777" w:rsidR="007902ED" w:rsidRDefault="0068425C" w:rsidP="00210740">
            <w:pPr>
              <w:spacing w:after="0"/>
              <w:rPr>
                <w:rFonts w:cs="Calibri"/>
                <w:sz w:val="16"/>
                <w:szCs w:val="16"/>
              </w:rPr>
            </w:pPr>
            <w:r>
              <w:rPr>
                <w:rFonts w:cs="Calibri"/>
                <w:sz w:val="16"/>
                <w:szCs w:val="16"/>
              </w:rPr>
              <w:t>91.87</w:t>
            </w:r>
          </w:p>
        </w:tc>
        <w:tc>
          <w:tcPr>
            <w:tcW w:w="103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1F23750" w14:textId="77777777" w:rsidR="007902ED" w:rsidRDefault="0068425C" w:rsidP="00210740">
            <w:pPr>
              <w:spacing w:after="0"/>
              <w:rPr>
                <w:rFonts w:cs="Calibri"/>
                <w:sz w:val="16"/>
                <w:szCs w:val="16"/>
              </w:rPr>
            </w:pPr>
            <w:r>
              <w:rPr>
                <w:rFonts w:cs="Calibri"/>
                <w:sz w:val="16"/>
                <w:szCs w:val="16"/>
              </w:rPr>
              <w:t>84.95</w:t>
            </w:r>
          </w:p>
        </w:tc>
        <w:tc>
          <w:tcPr>
            <w:tcW w:w="1031"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7440F51D" w14:textId="77777777" w:rsidR="007902ED" w:rsidRDefault="0068425C" w:rsidP="00210740">
            <w:pPr>
              <w:spacing w:after="0"/>
              <w:rPr>
                <w:rFonts w:cs="Calibri"/>
                <w:sz w:val="16"/>
                <w:szCs w:val="16"/>
              </w:rPr>
            </w:pPr>
            <w:r>
              <w:rPr>
                <w:rFonts w:cs="Calibri"/>
                <w:sz w:val="16"/>
                <w:szCs w:val="16"/>
              </w:rPr>
              <w:t>91.3</w:t>
            </w:r>
          </w:p>
        </w:tc>
      </w:tr>
      <w:tr w:rsidR="007902ED" w14:paraId="040EDF13"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32ECE" w14:textId="77777777" w:rsidR="007902ED" w:rsidRDefault="0068425C" w:rsidP="00210740">
            <w:pPr>
              <w:spacing w:after="0"/>
            </w:pPr>
            <w:r>
              <w:rPr>
                <w:rFonts w:cs="Calibri"/>
                <w:sz w:val="16"/>
                <w:szCs w:val="16"/>
              </w:rPr>
              <w:t>percentage_motifs_CCWGG</w:t>
            </w:r>
          </w:p>
        </w:tc>
        <w:tc>
          <w:tcPr>
            <w:tcW w:w="897"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11375640" w14:textId="77777777" w:rsidR="007902ED" w:rsidRDefault="0068425C" w:rsidP="00210740">
            <w:pPr>
              <w:spacing w:after="0"/>
              <w:rPr>
                <w:rFonts w:cs="Calibri"/>
                <w:sz w:val="16"/>
                <w:szCs w:val="16"/>
              </w:rPr>
            </w:pPr>
            <w:r>
              <w:rPr>
                <w:rFonts w:cs="Calibri"/>
                <w:sz w:val="16"/>
                <w:szCs w:val="16"/>
              </w:rPr>
              <w:t>0.7654</w:t>
            </w:r>
          </w:p>
        </w:tc>
        <w:tc>
          <w:tcPr>
            <w:tcW w:w="80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2F49EAF" w14:textId="77777777" w:rsidR="007902ED" w:rsidRDefault="0068425C" w:rsidP="00210740">
            <w:pPr>
              <w:spacing w:after="0"/>
              <w:rPr>
                <w:rFonts w:cs="Calibri"/>
                <w:sz w:val="16"/>
                <w:szCs w:val="16"/>
              </w:rPr>
            </w:pPr>
            <w:r>
              <w:rPr>
                <w:rFonts w:cs="Calibri"/>
                <w:sz w:val="16"/>
                <w:szCs w:val="16"/>
              </w:rPr>
              <w:t>0.713</w:t>
            </w:r>
          </w:p>
        </w:tc>
        <w:tc>
          <w:tcPr>
            <w:tcW w:w="84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D785359" w14:textId="77777777" w:rsidR="007902ED" w:rsidRDefault="0068425C" w:rsidP="00210740">
            <w:pPr>
              <w:spacing w:after="0"/>
            </w:pPr>
            <w:r>
              <w:rPr>
                <w:rFonts w:cs="Calibri"/>
                <w:sz w:val="16"/>
                <w:szCs w:val="16"/>
              </w:rPr>
              <w:t>0.7082</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226AE1" w14:textId="77777777" w:rsidR="007902ED" w:rsidRDefault="0068425C" w:rsidP="00210740">
            <w:pPr>
              <w:spacing w:after="0"/>
            </w:pPr>
            <w:r>
              <w:rPr>
                <w:rFonts w:cs="Calibri"/>
                <w:sz w:val="16"/>
                <w:szCs w:val="16"/>
              </w:rPr>
              <w:t>0.2174</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F6B02A4" w14:textId="77777777" w:rsidR="007902ED" w:rsidRDefault="0068425C" w:rsidP="00210740">
            <w:pPr>
              <w:spacing w:after="0"/>
              <w:rPr>
                <w:rFonts w:cs="Calibri"/>
                <w:sz w:val="16"/>
                <w:szCs w:val="16"/>
              </w:rPr>
            </w:pPr>
            <w:r>
              <w:rPr>
                <w:rFonts w:cs="Calibri"/>
                <w:sz w:val="16"/>
                <w:szCs w:val="16"/>
              </w:rPr>
              <w:t>0.7799</w:t>
            </w:r>
          </w:p>
        </w:tc>
        <w:tc>
          <w:tcPr>
            <w:tcW w:w="812"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75143A9" w14:textId="77777777" w:rsidR="007902ED" w:rsidRDefault="0068425C" w:rsidP="00210740">
            <w:pPr>
              <w:spacing w:after="0"/>
              <w:rPr>
                <w:rFonts w:cs="Calibri"/>
                <w:sz w:val="16"/>
                <w:szCs w:val="16"/>
              </w:rPr>
            </w:pPr>
            <w:r>
              <w:rPr>
                <w:rFonts w:cs="Calibri"/>
                <w:sz w:val="16"/>
                <w:szCs w:val="16"/>
              </w:rPr>
              <w:t>0.1458</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39DB4CB" w14:textId="77777777" w:rsidR="007902ED" w:rsidRDefault="0068425C" w:rsidP="00210740">
            <w:pPr>
              <w:spacing w:after="0"/>
              <w:rPr>
                <w:rFonts w:cs="Calibri"/>
                <w:sz w:val="16"/>
                <w:szCs w:val="16"/>
              </w:rPr>
            </w:pPr>
            <w:r>
              <w:rPr>
                <w:rFonts w:cs="Calibri"/>
                <w:sz w:val="16"/>
                <w:szCs w:val="16"/>
              </w:rPr>
              <w:t>0.8549</w:t>
            </w:r>
          </w:p>
        </w:tc>
        <w:tc>
          <w:tcPr>
            <w:tcW w:w="71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42D6FBD" w14:textId="77777777" w:rsidR="007902ED" w:rsidRDefault="0068425C" w:rsidP="00210740">
            <w:pPr>
              <w:spacing w:after="0"/>
              <w:rPr>
                <w:rFonts w:cs="Calibri"/>
                <w:sz w:val="16"/>
                <w:szCs w:val="16"/>
              </w:rPr>
            </w:pPr>
            <w:r>
              <w:rPr>
                <w:rFonts w:cs="Calibri"/>
                <w:sz w:val="16"/>
                <w:szCs w:val="16"/>
              </w:rPr>
              <w:t>0.4162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E249500" w14:textId="77777777" w:rsidR="007902ED" w:rsidRDefault="0068425C" w:rsidP="00210740">
            <w:pPr>
              <w:spacing w:after="0"/>
              <w:rPr>
                <w:rFonts w:cs="Calibri"/>
                <w:sz w:val="16"/>
                <w:szCs w:val="16"/>
              </w:rPr>
            </w:pPr>
            <w:r>
              <w:rPr>
                <w:rFonts w:cs="Calibri"/>
                <w:sz w:val="16"/>
                <w:szCs w:val="16"/>
              </w:rPr>
              <w:t>1.741</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751E0F" w14:textId="77777777" w:rsidR="007902ED" w:rsidRDefault="0068425C" w:rsidP="00210740">
            <w:pPr>
              <w:spacing w:after="0"/>
              <w:rPr>
                <w:rFonts w:cs="Calibri"/>
                <w:sz w:val="16"/>
                <w:szCs w:val="16"/>
              </w:rPr>
            </w:pPr>
            <w:r>
              <w:rPr>
                <w:rFonts w:cs="Calibri"/>
                <w:sz w:val="16"/>
                <w:szCs w:val="16"/>
              </w:rPr>
              <w:t>0.2217</w:t>
            </w:r>
          </w:p>
        </w:tc>
      </w:tr>
      <w:tr w:rsidR="007902ED" w14:paraId="28E4E96F"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0832A" w14:textId="77777777" w:rsidR="007902ED" w:rsidRDefault="0068425C" w:rsidP="00210740">
            <w:pPr>
              <w:spacing w:after="0"/>
              <w:rPr>
                <w:rFonts w:cs="Calibri"/>
                <w:sz w:val="16"/>
                <w:szCs w:val="16"/>
              </w:rPr>
            </w:pPr>
            <w:r>
              <w:rPr>
                <w:rFonts w:cs="Calibri"/>
                <w:sz w:val="16"/>
                <w:szCs w:val="16"/>
              </w:rPr>
              <w:t>fraction_CCWGG</w:t>
            </w:r>
          </w:p>
        </w:tc>
        <w:tc>
          <w:tcPr>
            <w:tcW w:w="1697"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04C2FD" w14:textId="77777777" w:rsidR="007902ED" w:rsidRDefault="0068425C" w:rsidP="00210740">
            <w:pPr>
              <w:spacing w:after="0"/>
              <w:rPr>
                <w:rFonts w:cs="Calibri"/>
                <w:sz w:val="16"/>
                <w:szCs w:val="16"/>
              </w:rPr>
            </w:pPr>
            <w:r>
              <w:rPr>
                <w:rFonts w:cs="Calibri"/>
                <w:sz w:val="16"/>
                <w:szCs w:val="16"/>
              </w:rPr>
              <w:t>4.04</w:t>
            </w:r>
          </w:p>
        </w:tc>
        <w:tc>
          <w:tcPr>
            <w:tcW w:w="169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79B950DA" w14:textId="77777777" w:rsidR="007902ED" w:rsidRDefault="0068425C" w:rsidP="00210740">
            <w:pPr>
              <w:spacing w:after="0"/>
              <w:rPr>
                <w:rFonts w:cs="Calibri"/>
                <w:sz w:val="16"/>
                <w:szCs w:val="16"/>
              </w:rPr>
            </w:pPr>
            <w:r>
              <w:rPr>
                <w:rFonts w:cs="Calibri"/>
                <w:sz w:val="16"/>
                <w:szCs w:val="16"/>
              </w:rPr>
              <w:t>1.389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55FBF71" w14:textId="77777777" w:rsidR="007902ED" w:rsidRDefault="0068425C" w:rsidP="00210740">
            <w:pPr>
              <w:spacing w:after="0"/>
              <w:rPr>
                <w:rFonts w:cs="Calibri"/>
                <w:sz w:val="16"/>
                <w:szCs w:val="16"/>
              </w:rPr>
            </w:pPr>
            <w:r>
              <w:rPr>
                <w:rFonts w:cs="Calibri"/>
                <w:sz w:val="16"/>
                <w:szCs w:val="16"/>
              </w:rPr>
              <w:t>0.8929</w:t>
            </w:r>
          </w:p>
        </w:tc>
        <w:tc>
          <w:tcPr>
            <w:tcW w:w="1459"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54042D1" w14:textId="77777777" w:rsidR="007902ED" w:rsidRDefault="0068425C" w:rsidP="00210740">
            <w:pPr>
              <w:spacing w:after="0"/>
              <w:rPr>
                <w:rFonts w:cs="Calibri"/>
                <w:sz w:val="16"/>
                <w:szCs w:val="16"/>
              </w:rPr>
            </w:pPr>
            <w:r>
              <w:rPr>
                <w:rFonts w:cs="Calibri"/>
                <w:sz w:val="16"/>
                <w:szCs w:val="16"/>
              </w:rPr>
              <w:t>2.516</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D5033EE" w14:textId="77777777" w:rsidR="007902ED" w:rsidRDefault="0068425C" w:rsidP="00210740">
            <w:pPr>
              <w:spacing w:after="0"/>
              <w:rPr>
                <w:rFonts w:cs="Calibri"/>
                <w:sz w:val="16"/>
                <w:szCs w:val="16"/>
              </w:rPr>
            </w:pPr>
            <w:r>
              <w:rPr>
                <w:rFonts w:cs="Calibri"/>
                <w:sz w:val="16"/>
                <w:szCs w:val="16"/>
              </w:rPr>
              <w:t>0.1443</w:t>
            </w:r>
          </w:p>
        </w:tc>
      </w:tr>
      <w:tr w:rsidR="007902ED" w14:paraId="59ACEEB5"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DC1519" w14:textId="77777777" w:rsidR="007902ED" w:rsidRDefault="0068425C" w:rsidP="00210740">
            <w:pPr>
              <w:spacing w:after="0"/>
            </w:pPr>
            <w:r>
              <w:rPr>
                <w:rFonts w:cs="Calibri"/>
                <w:sz w:val="16"/>
                <w:szCs w:val="16"/>
              </w:rPr>
              <w:t xml:space="preserve">score_CCWGG </w:t>
            </w:r>
          </w:p>
        </w:tc>
        <w:tc>
          <w:tcPr>
            <w:tcW w:w="89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6224EC0" w14:textId="77777777" w:rsidR="007902ED" w:rsidRDefault="0068425C" w:rsidP="00210740">
            <w:pPr>
              <w:spacing w:after="0"/>
              <w:rPr>
                <w:rFonts w:cs="Calibri"/>
                <w:sz w:val="16"/>
                <w:szCs w:val="16"/>
              </w:rPr>
            </w:pPr>
            <w:r>
              <w:rPr>
                <w:rFonts w:cs="Calibri"/>
                <w:sz w:val="16"/>
                <w:szCs w:val="16"/>
              </w:rPr>
              <w:t>0.8263</w:t>
            </w:r>
          </w:p>
        </w:tc>
        <w:tc>
          <w:tcPr>
            <w:tcW w:w="8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D340088" w14:textId="77777777" w:rsidR="007902ED" w:rsidRDefault="0068425C" w:rsidP="00210740">
            <w:pPr>
              <w:spacing w:after="0"/>
              <w:rPr>
                <w:rFonts w:cs="Calibri"/>
                <w:sz w:val="16"/>
                <w:szCs w:val="16"/>
              </w:rPr>
            </w:pPr>
            <w:r>
              <w:rPr>
                <w:rFonts w:cs="Calibri"/>
                <w:sz w:val="16"/>
                <w:szCs w:val="16"/>
              </w:rPr>
              <w:t>0.9</w:t>
            </w:r>
          </w:p>
        </w:tc>
        <w:tc>
          <w:tcPr>
            <w:tcW w:w="84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F0520A5" w14:textId="77777777" w:rsidR="007902ED" w:rsidRDefault="0068425C" w:rsidP="00210740">
            <w:pPr>
              <w:spacing w:after="0"/>
            </w:pPr>
            <w:r>
              <w:rPr>
                <w:rFonts w:cs="Calibri"/>
                <w:sz w:val="16"/>
                <w:szCs w:val="16"/>
              </w:rPr>
              <w:t>0.8167</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2C23F78" w14:textId="77777777" w:rsidR="007902ED" w:rsidRDefault="0068425C" w:rsidP="00210740">
            <w:pPr>
              <w:spacing w:after="0"/>
            </w:pPr>
            <w:r>
              <w:rPr>
                <w:rFonts w:cs="Calibri"/>
                <w:sz w:val="16"/>
                <w:szCs w:val="16"/>
              </w:rPr>
              <w:t>0.8</w:t>
            </w:r>
          </w:p>
        </w:tc>
        <w:tc>
          <w:tcPr>
            <w:tcW w:w="74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109BD28" w14:textId="77777777" w:rsidR="007902ED" w:rsidRDefault="0068425C" w:rsidP="00210740">
            <w:pPr>
              <w:spacing w:after="0"/>
              <w:rPr>
                <w:rFonts w:cs="Calibri"/>
                <w:sz w:val="16"/>
                <w:szCs w:val="16"/>
              </w:rPr>
            </w:pPr>
            <w:r>
              <w:rPr>
                <w:rFonts w:cs="Calibri"/>
                <w:sz w:val="16"/>
                <w:szCs w:val="16"/>
              </w:rPr>
              <w:t>0.8161</w:t>
            </w:r>
          </w:p>
        </w:tc>
        <w:tc>
          <w:tcPr>
            <w:tcW w:w="81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DAA63D9" w14:textId="77777777" w:rsidR="007902ED" w:rsidRDefault="0068425C" w:rsidP="00210740">
            <w:pPr>
              <w:spacing w:after="0"/>
              <w:rPr>
                <w:rFonts w:cs="Calibri"/>
                <w:sz w:val="16"/>
                <w:szCs w:val="16"/>
              </w:rPr>
            </w:pPr>
            <w:r>
              <w:rPr>
                <w:rFonts w:cs="Calibri"/>
                <w:sz w:val="16"/>
                <w:szCs w:val="16"/>
              </w:rPr>
              <w:t>1</w:t>
            </w:r>
          </w:p>
        </w:tc>
        <w:tc>
          <w:tcPr>
            <w:tcW w:w="74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CC55E23" w14:textId="77777777" w:rsidR="007902ED" w:rsidRDefault="0068425C" w:rsidP="00210740">
            <w:pPr>
              <w:spacing w:after="0"/>
              <w:rPr>
                <w:rFonts w:cs="Calibri"/>
                <w:sz w:val="16"/>
                <w:szCs w:val="16"/>
              </w:rPr>
            </w:pPr>
            <w:r>
              <w:rPr>
                <w:rFonts w:cs="Calibri"/>
                <w:sz w:val="16"/>
                <w:szCs w:val="16"/>
              </w:rPr>
              <w:t>0.8214</w:t>
            </w:r>
          </w:p>
        </w:tc>
        <w:tc>
          <w:tcPr>
            <w:tcW w:w="71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B94A8A" w14:textId="77777777" w:rsidR="007902ED" w:rsidRDefault="0068425C" w:rsidP="00210740">
            <w:pPr>
              <w:spacing w:after="0"/>
              <w:rPr>
                <w:rFonts w:cs="Calibri"/>
                <w:sz w:val="16"/>
                <w:szCs w:val="16"/>
              </w:rPr>
            </w:pPr>
            <w:r>
              <w:rPr>
                <w:rFonts w:cs="Calibri"/>
                <w:sz w:val="16"/>
                <w:szCs w:val="16"/>
              </w:rPr>
              <w:t>0.8</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16D8AA4" w14:textId="77777777" w:rsidR="007902ED" w:rsidRDefault="0068425C" w:rsidP="00210740">
            <w:pPr>
              <w:spacing w:after="0"/>
              <w:rPr>
                <w:rFonts w:cs="Calibri"/>
                <w:sz w:val="16"/>
                <w:szCs w:val="16"/>
              </w:rPr>
            </w:pPr>
            <w:r>
              <w:rPr>
                <w:rFonts w:cs="Calibri"/>
                <w:sz w:val="16"/>
                <w:szCs w:val="16"/>
              </w:rPr>
              <w:t>0.8877</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26C8EBE" w14:textId="77777777" w:rsidR="007902ED" w:rsidRDefault="0068425C" w:rsidP="00210740">
            <w:pPr>
              <w:spacing w:after="0"/>
              <w:rPr>
                <w:rFonts w:cs="Calibri"/>
                <w:sz w:val="16"/>
                <w:szCs w:val="16"/>
              </w:rPr>
            </w:pPr>
            <w:r>
              <w:rPr>
                <w:rFonts w:cs="Calibri"/>
                <w:sz w:val="16"/>
                <w:szCs w:val="16"/>
              </w:rPr>
              <w:t>0.8</w:t>
            </w:r>
          </w:p>
        </w:tc>
      </w:tr>
      <w:tr w:rsidR="007902ED" w14:paraId="077E6912"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E6DDE" w14:textId="77777777" w:rsidR="007902ED" w:rsidRDefault="0068425C" w:rsidP="00210740">
            <w:pPr>
              <w:spacing w:after="0"/>
            </w:pPr>
            <w:r>
              <w:rPr>
                <w:rFonts w:cs="Calibri"/>
                <w:sz w:val="16"/>
                <w:szCs w:val="16"/>
              </w:rPr>
              <w:t>percentage_motifs_AACNNNNNNGTGC</w:t>
            </w:r>
          </w:p>
        </w:tc>
        <w:tc>
          <w:tcPr>
            <w:tcW w:w="897"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DD9CEDE" w14:textId="77777777" w:rsidR="007902ED" w:rsidRDefault="0068425C" w:rsidP="00210740">
            <w:pPr>
              <w:spacing w:after="0"/>
              <w:rPr>
                <w:rFonts w:cs="Calibri"/>
                <w:sz w:val="16"/>
                <w:szCs w:val="16"/>
              </w:rPr>
            </w:pPr>
            <w:r>
              <w:rPr>
                <w:rFonts w:cs="Calibri"/>
                <w:sz w:val="16"/>
                <w:szCs w:val="16"/>
              </w:rPr>
              <w:t>0.8737</w:t>
            </w:r>
          </w:p>
        </w:tc>
        <w:tc>
          <w:tcPr>
            <w:tcW w:w="80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7E1DFBB" w14:textId="77777777" w:rsidR="007902ED" w:rsidRDefault="0068425C" w:rsidP="00210740">
            <w:pPr>
              <w:spacing w:after="0"/>
              <w:rPr>
                <w:rFonts w:cs="Calibri"/>
                <w:sz w:val="16"/>
                <w:szCs w:val="16"/>
              </w:rPr>
            </w:pPr>
            <w:r>
              <w:rPr>
                <w:rFonts w:cs="Calibri"/>
                <w:sz w:val="16"/>
                <w:szCs w:val="16"/>
              </w:rPr>
              <w:t>0.713</w:t>
            </w:r>
          </w:p>
        </w:tc>
        <w:tc>
          <w:tcPr>
            <w:tcW w:w="84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F50F4E8" w14:textId="77777777" w:rsidR="007902ED" w:rsidRDefault="0068425C" w:rsidP="00210740">
            <w:pPr>
              <w:spacing w:after="0"/>
            </w:pPr>
            <w:r>
              <w:rPr>
                <w:rFonts w:cs="Calibri"/>
                <w:sz w:val="16"/>
                <w:szCs w:val="16"/>
              </w:rPr>
              <w:t>0.8557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D03861" w14:textId="77777777" w:rsidR="007902ED" w:rsidRDefault="0068425C" w:rsidP="00210740">
            <w:pPr>
              <w:spacing w:after="0"/>
            </w:pPr>
            <w:r>
              <w:rPr>
                <w:rFonts w:cs="Calibri"/>
                <w:sz w:val="16"/>
                <w:szCs w:val="16"/>
              </w:rPr>
              <w:t>0.4348</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20FC1C0" w14:textId="77777777" w:rsidR="007902ED" w:rsidRDefault="0068425C" w:rsidP="00210740">
            <w:pPr>
              <w:spacing w:after="0"/>
              <w:rPr>
                <w:rFonts w:cs="Calibri"/>
                <w:sz w:val="16"/>
                <w:szCs w:val="16"/>
              </w:rPr>
            </w:pPr>
            <w:r>
              <w:rPr>
                <w:rFonts w:cs="Calibri"/>
                <w:sz w:val="16"/>
                <w:szCs w:val="16"/>
              </w:rPr>
              <w:t>0.9053</w:t>
            </w:r>
          </w:p>
        </w:tc>
        <w:tc>
          <w:tcPr>
            <w:tcW w:w="812"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188946E" w14:textId="77777777" w:rsidR="007902ED" w:rsidRDefault="0068425C" w:rsidP="00210740">
            <w:pPr>
              <w:spacing w:after="0"/>
              <w:rPr>
                <w:rFonts w:cs="Calibri"/>
                <w:sz w:val="16"/>
                <w:szCs w:val="16"/>
              </w:rPr>
            </w:pPr>
            <w:r>
              <w:rPr>
                <w:rFonts w:cs="Calibri"/>
                <w:sz w:val="16"/>
                <w:szCs w:val="16"/>
              </w:rPr>
              <w:t>0.7289</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FB303D9" w14:textId="77777777" w:rsidR="007902ED" w:rsidRDefault="0068425C" w:rsidP="00210740">
            <w:pPr>
              <w:spacing w:after="0"/>
              <w:rPr>
                <w:rFonts w:cs="Calibri"/>
                <w:sz w:val="16"/>
                <w:szCs w:val="16"/>
              </w:rPr>
            </w:pPr>
            <w:r>
              <w:rPr>
                <w:rFonts w:cs="Calibri"/>
                <w:sz w:val="16"/>
                <w:szCs w:val="16"/>
              </w:rPr>
              <w:t>0.957</w:t>
            </w:r>
          </w:p>
        </w:tc>
        <w:tc>
          <w:tcPr>
            <w:tcW w:w="71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1A77C0A" w14:textId="77777777" w:rsidR="007902ED" w:rsidRDefault="0068425C" w:rsidP="00210740">
            <w:pPr>
              <w:spacing w:after="0"/>
              <w:rPr>
                <w:rFonts w:cs="Calibri"/>
                <w:sz w:val="16"/>
                <w:szCs w:val="16"/>
              </w:rPr>
            </w:pPr>
            <w:r>
              <w:rPr>
                <w:rFonts w:cs="Calibri"/>
                <w:sz w:val="16"/>
                <w:szCs w:val="16"/>
              </w:rPr>
              <w:t>0.6243</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14E6E2A" w14:textId="77777777" w:rsidR="007902ED" w:rsidRDefault="0068425C" w:rsidP="00210740">
            <w:pPr>
              <w:spacing w:after="0"/>
              <w:rPr>
                <w:rFonts w:cs="Calibri"/>
                <w:sz w:val="16"/>
                <w:szCs w:val="16"/>
              </w:rPr>
            </w:pPr>
            <w:r>
              <w:rPr>
                <w:rFonts w:cs="Calibri"/>
                <w:sz w:val="16"/>
                <w:szCs w:val="16"/>
              </w:rPr>
              <w:t>1.545</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E515B3" w14:textId="77777777" w:rsidR="007902ED" w:rsidRDefault="0068425C" w:rsidP="00210740">
            <w:pPr>
              <w:spacing w:after="0"/>
              <w:rPr>
                <w:rFonts w:cs="Calibri"/>
                <w:sz w:val="16"/>
                <w:szCs w:val="16"/>
              </w:rPr>
            </w:pPr>
            <w:r>
              <w:rPr>
                <w:rFonts w:cs="Calibri"/>
                <w:sz w:val="16"/>
                <w:szCs w:val="16"/>
              </w:rPr>
              <w:t>0.8869</w:t>
            </w:r>
          </w:p>
        </w:tc>
      </w:tr>
      <w:tr w:rsidR="007902ED" w14:paraId="53BAA5E2"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918087" w14:textId="77777777" w:rsidR="007902ED" w:rsidRDefault="0068425C" w:rsidP="00210740">
            <w:pPr>
              <w:spacing w:after="0"/>
              <w:rPr>
                <w:rFonts w:cs="Calibri"/>
                <w:sz w:val="16"/>
                <w:szCs w:val="16"/>
              </w:rPr>
            </w:pPr>
            <w:r>
              <w:rPr>
                <w:rFonts w:cs="Calibri"/>
                <w:sz w:val="16"/>
                <w:szCs w:val="16"/>
              </w:rPr>
              <w:t>fraction_AACNNNNNNGTGC</w:t>
            </w:r>
          </w:p>
        </w:tc>
        <w:tc>
          <w:tcPr>
            <w:tcW w:w="1697"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3FC7C3B" w14:textId="77777777" w:rsidR="007902ED" w:rsidRDefault="0068425C" w:rsidP="00210740">
            <w:pPr>
              <w:spacing w:after="0"/>
              <w:rPr>
                <w:rFonts w:cs="Calibri"/>
                <w:sz w:val="16"/>
                <w:szCs w:val="16"/>
              </w:rPr>
            </w:pPr>
            <w:r>
              <w:rPr>
                <w:rFonts w:cs="Calibri"/>
                <w:sz w:val="16"/>
                <w:szCs w:val="16"/>
              </w:rPr>
              <w:t>3.54</w:t>
            </w:r>
          </w:p>
        </w:tc>
        <w:tc>
          <w:tcPr>
            <w:tcW w:w="169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36BE52" w14:textId="77777777" w:rsidR="007902ED" w:rsidRDefault="0068425C" w:rsidP="00210740">
            <w:pPr>
              <w:spacing w:after="0"/>
              <w:rPr>
                <w:rFonts w:cs="Calibri"/>
                <w:sz w:val="16"/>
                <w:szCs w:val="16"/>
              </w:rPr>
            </w:pPr>
            <w:r>
              <w:rPr>
                <w:rFonts w:cs="Calibri"/>
                <w:sz w:val="16"/>
                <w:szCs w:val="16"/>
              </w:rPr>
              <w:t>2.299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7730364A" w14:textId="77777777" w:rsidR="007902ED" w:rsidRDefault="0068425C" w:rsidP="00210740">
            <w:pPr>
              <w:spacing w:after="0"/>
              <w:rPr>
                <w:rFonts w:cs="Calibri"/>
                <w:sz w:val="16"/>
                <w:szCs w:val="16"/>
              </w:rPr>
            </w:pPr>
            <w:r>
              <w:rPr>
                <w:rFonts w:cs="Calibri"/>
                <w:sz w:val="16"/>
                <w:szCs w:val="16"/>
              </w:rPr>
              <w:t>3.846</w:t>
            </w:r>
          </w:p>
        </w:tc>
        <w:tc>
          <w:tcPr>
            <w:tcW w:w="1459"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F9FA14F" w14:textId="77777777" w:rsidR="007902ED" w:rsidRDefault="0068425C" w:rsidP="00210740">
            <w:pPr>
              <w:spacing w:after="0"/>
              <w:rPr>
                <w:rFonts w:cs="Calibri"/>
                <w:sz w:val="16"/>
                <w:szCs w:val="16"/>
              </w:rPr>
            </w:pPr>
            <w:r>
              <w:rPr>
                <w:rFonts w:cs="Calibri"/>
                <w:sz w:val="16"/>
                <w:szCs w:val="16"/>
              </w:rPr>
              <w:t>3.371</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79FC00E1" w14:textId="77777777" w:rsidR="007902ED" w:rsidRDefault="0068425C" w:rsidP="00210740">
            <w:pPr>
              <w:spacing w:after="0"/>
              <w:rPr>
                <w:rFonts w:cs="Calibri"/>
                <w:sz w:val="16"/>
                <w:szCs w:val="16"/>
              </w:rPr>
            </w:pPr>
            <w:r>
              <w:rPr>
                <w:rFonts w:cs="Calibri"/>
                <w:sz w:val="16"/>
                <w:szCs w:val="16"/>
              </w:rPr>
              <w:t>0.6504</w:t>
            </w:r>
          </w:p>
        </w:tc>
      </w:tr>
      <w:tr w:rsidR="007902ED" w14:paraId="61910B23" w14:textId="77777777" w:rsidTr="00210740">
        <w:tc>
          <w:tcPr>
            <w:tcW w:w="2098" w:type="dxa"/>
            <w:tcBorders>
              <w:top w:val="single" w:sz="4" w:space="0" w:color="000000"/>
              <w:left w:val="single" w:sz="4" w:space="0" w:color="000000"/>
              <w:bottom w:val="single" w:sz="12" w:space="0" w:color="FF0000"/>
              <w:right w:val="single" w:sz="4" w:space="0" w:color="000000"/>
            </w:tcBorders>
            <w:shd w:val="clear" w:color="auto" w:fill="auto"/>
            <w:tcMar>
              <w:top w:w="0" w:type="dxa"/>
              <w:left w:w="108" w:type="dxa"/>
              <w:bottom w:w="0" w:type="dxa"/>
              <w:right w:w="108" w:type="dxa"/>
            </w:tcMar>
          </w:tcPr>
          <w:p w14:paraId="3A7AA98A" w14:textId="77777777" w:rsidR="007902ED" w:rsidRDefault="0068425C" w:rsidP="00210740">
            <w:pPr>
              <w:spacing w:after="0"/>
            </w:pPr>
            <w:r>
              <w:rPr>
                <w:rFonts w:cs="Calibri"/>
                <w:sz w:val="16"/>
                <w:szCs w:val="16"/>
              </w:rPr>
              <w:t>score_AACNNNNNNGTGC</w:t>
            </w:r>
          </w:p>
        </w:tc>
        <w:tc>
          <w:tcPr>
            <w:tcW w:w="897"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0EC6F631" w14:textId="77777777" w:rsidR="007902ED" w:rsidRDefault="0068425C" w:rsidP="00210740">
            <w:pPr>
              <w:spacing w:after="0"/>
              <w:rPr>
                <w:rFonts w:cs="Calibri"/>
                <w:sz w:val="16"/>
                <w:szCs w:val="16"/>
              </w:rPr>
            </w:pPr>
            <w:r>
              <w:rPr>
                <w:rFonts w:cs="Calibri"/>
                <w:sz w:val="16"/>
                <w:szCs w:val="16"/>
              </w:rPr>
              <w:t>0.9979</w:t>
            </w:r>
          </w:p>
        </w:tc>
        <w:tc>
          <w:tcPr>
            <w:tcW w:w="800"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01DF6E3A" w14:textId="77777777" w:rsidR="007902ED" w:rsidRDefault="0068425C" w:rsidP="00210740">
            <w:pPr>
              <w:spacing w:after="0"/>
              <w:rPr>
                <w:rFonts w:cs="Calibri"/>
                <w:sz w:val="16"/>
                <w:szCs w:val="16"/>
              </w:rPr>
            </w:pPr>
            <w:r>
              <w:rPr>
                <w:rFonts w:cs="Calibri"/>
                <w:sz w:val="16"/>
                <w:szCs w:val="16"/>
              </w:rPr>
              <w:t>1</w:t>
            </w:r>
          </w:p>
        </w:tc>
        <w:tc>
          <w:tcPr>
            <w:tcW w:w="849"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739451ED" w14:textId="77777777" w:rsidR="007902ED" w:rsidRDefault="0068425C" w:rsidP="00210740">
            <w:pPr>
              <w:spacing w:after="0"/>
            </w:pPr>
            <w:r>
              <w:rPr>
                <w:rFonts w:cs="Calibri"/>
                <w:sz w:val="16"/>
                <w:szCs w:val="16"/>
              </w:rPr>
              <w:t>0.9982</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1C17ED69" w14:textId="77777777" w:rsidR="007902ED" w:rsidRDefault="0068425C" w:rsidP="00210740">
            <w:pPr>
              <w:spacing w:after="0"/>
            </w:pPr>
            <w:r>
              <w:rPr>
                <w:rFonts w:cs="Calibri"/>
                <w:sz w:val="16"/>
                <w:szCs w:val="16"/>
              </w:rPr>
              <w:t>1</w:t>
            </w:r>
          </w:p>
        </w:tc>
        <w:tc>
          <w:tcPr>
            <w:tcW w:w="743"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5CFB865F" w14:textId="77777777" w:rsidR="007902ED" w:rsidRDefault="0068425C" w:rsidP="00210740">
            <w:pPr>
              <w:spacing w:after="0"/>
              <w:rPr>
                <w:rFonts w:cs="Calibri"/>
                <w:sz w:val="16"/>
                <w:szCs w:val="16"/>
              </w:rPr>
            </w:pPr>
            <w:r>
              <w:rPr>
                <w:rFonts w:cs="Calibri"/>
                <w:sz w:val="16"/>
                <w:szCs w:val="16"/>
              </w:rPr>
              <w:t>0.9963</w:t>
            </w:r>
          </w:p>
        </w:tc>
        <w:tc>
          <w:tcPr>
            <w:tcW w:w="812"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385ED150" w14:textId="77777777" w:rsidR="007902ED" w:rsidRDefault="0068425C" w:rsidP="00210740">
            <w:pPr>
              <w:spacing w:after="0"/>
              <w:rPr>
                <w:rFonts w:cs="Calibri"/>
                <w:sz w:val="16"/>
                <w:szCs w:val="16"/>
              </w:rPr>
            </w:pPr>
            <w:r>
              <w:rPr>
                <w:rFonts w:cs="Calibri"/>
                <w:sz w:val="16"/>
                <w:szCs w:val="16"/>
              </w:rPr>
              <w:t>0.984</w:t>
            </w:r>
          </w:p>
        </w:tc>
        <w:tc>
          <w:tcPr>
            <w:tcW w:w="743"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2890CBFF" w14:textId="77777777" w:rsidR="007902ED" w:rsidRDefault="0068425C" w:rsidP="00210740">
            <w:pPr>
              <w:spacing w:after="0"/>
              <w:rPr>
                <w:rFonts w:cs="Calibri"/>
                <w:sz w:val="16"/>
                <w:szCs w:val="16"/>
              </w:rPr>
            </w:pPr>
            <w:r>
              <w:rPr>
                <w:rFonts w:cs="Calibri"/>
                <w:sz w:val="16"/>
                <w:szCs w:val="16"/>
              </w:rPr>
              <w:t>0.9955</w:t>
            </w:r>
          </w:p>
        </w:tc>
        <w:tc>
          <w:tcPr>
            <w:tcW w:w="71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55EEB89F" w14:textId="77777777" w:rsidR="007902ED" w:rsidRDefault="0068425C" w:rsidP="00210740">
            <w:pPr>
              <w:spacing w:after="0"/>
              <w:rPr>
                <w:rFonts w:cs="Calibri"/>
                <w:sz w:val="16"/>
                <w:szCs w:val="16"/>
              </w:rPr>
            </w:pPr>
            <w:r>
              <w:rPr>
                <w:rFonts w:cs="Calibri"/>
                <w:sz w:val="16"/>
                <w:szCs w:val="16"/>
              </w:rPr>
              <w:t>0.9733</w:t>
            </w:r>
          </w:p>
        </w:tc>
        <w:tc>
          <w:tcPr>
            <w:tcW w:w="1031"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422D9470" w14:textId="77777777" w:rsidR="007902ED" w:rsidRDefault="0068425C" w:rsidP="00210740">
            <w:pPr>
              <w:spacing w:after="0"/>
              <w:rPr>
                <w:rFonts w:cs="Calibri"/>
                <w:sz w:val="16"/>
                <w:szCs w:val="16"/>
              </w:rPr>
            </w:pPr>
            <w:r>
              <w:rPr>
                <w:rFonts w:cs="Calibri"/>
                <w:sz w:val="16"/>
                <w:szCs w:val="16"/>
              </w:rPr>
              <w:t>0.9965</w:t>
            </w:r>
          </w:p>
        </w:tc>
        <w:tc>
          <w:tcPr>
            <w:tcW w:w="1031"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69A45D02" w14:textId="77777777" w:rsidR="007902ED" w:rsidRDefault="0068425C" w:rsidP="00210740">
            <w:pPr>
              <w:spacing w:after="0"/>
              <w:rPr>
                <w:rFonts w:cs="Calibri"/>
                <w:sz w:val="16"/>
                <w:szCs w:val="16"/>
              </w:rPr>
            </w:pPr>
            <w:r>
              <w:rPr>
                <w:rFonts w:cs="Calibri"/>
                <w:sz w:val="16"/>
                <w:szCs w:val="16"/>
              </w:rPr>
              <w:t>1</w:t>
            </w:r>
          </w:p>
        </w:tc>
      </w:tr>
      <w:tr w:rsidR="007902ED" w14:paraId="0B18FBA3" w14:textId="77777777" w:rsidTr="00210740">
        <w:tc>
          <w:tcPr>
            <w:tcW w:w="2098" w:type="dxa"/>
            <w:tcBorders>
              <w:top w:val="single" w:sz="12" w:space="0" w:color="FF0000"/>
              <w:left w:val="single" w:sz="12" w:space="0" w:color="FF0000"/>
              <w:bottom w:val="single" w:sz="12" w:space="0" w:color="FF0000"/>
              <w:right w:val="single" w:sz="12" w:space="0" w:color="FF0000"/>
            </w:tcBorders>
            <w:shd w:val="clear" w:color="auto" w:fill="auto"/>
            <w:tcMar>
              <w:top w:w="0" w:type="dxa"/>
              <w:left w:w="108" w:type="dxa"/>
              <w:bottom w:w="0" w:type="dxa"/>
              <w:right w:w="108" w:type="dxa"/>
            </w:tcMar>
          </w:tcPr>
          <w:p w14:paraId="14652FC2" w14:textId="77777777" w:rsidR="007902ED" w:rsidRDefault="0068425C" w:rsidP="00210740">
            <w:pPr>
              <w:spacing w:after="0"/>
            </w:pPr>
            <w:r>
              <w:rPr>
                <w:rFonts w:cs="Calibri"/>
                <w:sz w:val="16"/>
                <w:szCs w:val="16"/>
              </w:rPr>
              <w:t>percentage_motifs_GATC</w:t>
            </w:r>
          </w:p>
        </w:tc>
        <w:tc>
          <w:tcPr>
            <w:tcW w:w="897"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8E5EA7D" w14:textId="77777777" w:rsidR="007902ED" w:rsidRDefault="0068425C" w:rsidP="00210740">
            <w:pPr>
              <w:spacing w:after="0"/>
              <w:rPr>
                <w:rFonts w:cs="Calibri"/>
                <w:sz w:val="16"/>
                <w:szCs w:val="16"/>
              </w:rPr>
            </w:pPr>
            <w:r>
              <w:rPr>
                <w:rFonts w:cs="Calibri"/>
                <w:sz w:val="16"/>
                <w:szCs w:val="16"/>
              </w:rPr>
              <w:t>98.34</w:t>
            </w:r>
          </w:p>
        </w:tc>
        <w:tc>
          <w:tcPr>
            <w:tcW w:w="800"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77617C0C" w14:textId="77777777" w:rsidR="007902ED" w:rsidRDefault="0068425C" w:rsidP="00210740">
            <w:pPr>
              <w:spacing w:after="0"/>
              <w:rPr>
                <w:rFonts w:cs="Calibri"/>
                <w:sz w:val="16"/>
                <w:szCs w:val="16"/>
              </w:rPr>
            </w:pPr>
            <w:r>
              <w:rPr>
                <w:rFonts w:cs="Calibri"/>
                <w:sz w:val="16"/>
                <w:szCs w:val="16"/>
              </w:rPr>
              <w:t>98.57</w:t>
            </w:r>
          </w:p>
        </w:tc>
        <w:tc>
          <w:tcPr>
            <w:tcW w:w="849"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71E0D2DD" w14:textId="77777777" w:rsidR="007902ED" w:rsidRDefault="0068425C" w:rsidP="00210740">
            <w:pPr>
              <w:spacing w:after="0"/>
            </w:pPr>
            <w:r>
              <w:rPr>
                <w:rFonts w:cs="Calibri"/>
                <w:sz w:val="16"/>
                <w:szCs w:val="16"/>
              </w:rPr>
              <w:t>98.43</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90667E3" w14:textId="77777777" w:rsidR="007902ED" w:rsidRDefault="0068425C" w:rsidP="00210740">
            <w:pPr>
              <w:spacing w:after="0"/>
            </w:pPr>
            <w:r>
              <w:rPr>
                <w:rFonts w:cs="Calibri"/>
                <w:sz w:val="16"/>
                <w:szCs w:val="16"/>
              </w:rPr>
              <w:t>99.13</w:t>
            </w:r>
          </w:p>
        </w:tc>
        <w:tc>
          <w:tcPr>
            <w:tcW w:w="743"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5CC5631" w14:textId="77777777" w:rsidR="007902ED" w:rsidRDefault="0068425C" w:rsidP="00210740">
            <w:pPr>
              <w:spacing w:after="0"/>
              <w:rPr>
                <w:rFonts w:cs="Calibri"/>
                <w:sz w:val="16"/>
                <w:szCs w:val="16"/>
              </w:rPr>
            </w:pPr>
            <w:r>
              <w:rPr>
                <w:rFonts w:cs="Calibri"/>
                <w:sz w:val="16"/>
                <w:szCs w:val="16"/>
              </w:rPr>
              <w:t>98.29</w:t>
            </w:r>
          </w:p>
        </w:tc>
        <w:tc>
          <w:tcPr>
            <w:tcW w:w="812"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6B1370C3" w14:textId="77777777" w:rsidR="007902ED" w:rsidRDefault="0068425C" w:rsidP="00210740">
            <w:pPr>
              <w:spacing w:after="0"/>
              <w:rPr>
                <w:rFonts w:cs="Calibri"/>
                <w:sz w:val="16"/>
                <w:szCs w:val="16"/>
              </w:rPr>
            </w:pPr>
            <w:r>
              <w:rPr>
                <w:rFonts w:cs="Calibri"/>
                <w:sz w:val="16"/>
                <w:szCs w:val="16"/>
              </w:rPr>
              <w:t>98.98</w:t>
            </w:r>
          </w:p>
        </w:tc>
        <w:tc>
          <w:tcPr>
            <w:tcW w:w="743"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3D9D64F" w14:textId="77777777" w:rsidR="007902ED" w:rsidRDefault="0068425C" w:rsidP="00210740">
            <w:pPr>
              <w:spacing w:after="0"/>
              <w:rPr>
                <w:rFonts w:cs="Calibri"/>
                <w:sz w:val="16"/>
                <w:szCs w:val="16"/>
              </w:rPr>
            </w:pPr>
            <w:r>
              <w:rPr>
                <w:rFonts w:cs="Calibri"/>
                <w:sz w:val="16"/>
                <w:szCs w:val="16"/>
              </w:rPr>
              <w:t>98.18</w:t>
            </w:r>
          </w:p>
        </w:tc>
        <w:tc>
          <w:tcPr>
            <w:tcW w:w="71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36FF7D13" w14:textId="77777777" w:rsidR="007902ED" w:rsidRDefault="0068425C" w:rsidP="00210740">
            <w:pPr>
              <w:spacing w:after="0"/>
              <w:rPr>
                <w:rFonts w:cs="Calibri"/>
                <w:sz w:val="16"/>
                <w:szCs w:val="16"/>
              </w:rPr>
            </w:pPr>
            <w:r>
              <w:rPr>
                <w:rFonts w:cs="Calibri"/>
                <w:sz w:val="16"/>
                <w:szCs w:val="16"/>
              </w:rPr>
              <w:t>98.86</w:t>
            </w:r>
          </w:p>
        </w:tc>
        <w:tc>
          <w:tcPr>
            <w:tcW w:w="1031"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26E1CB8" w14:textId="77777777" w:rsidR="007902ED" w:rsidRDefault="0068425C" w:rsidP="00210740">
            <w:pPr>
              <w:spacing w:after="0"/>
              <w:rPr>
                <w:rFonts w:cs="Calibri"/>
                <w:sz w:val="16"/>
                <w:szCs w:val="16"/>
              </w:rPr>
            </w:pPr>
            <w:r>
              <w:rPr>
                <w:rFonts w:cs="Calibri"/>
                <w:sz w:val="16"/>
                <w:szCs w:val="16"/>
              </w:rPr>
              <w:t>96.64</w:t>
            </w:r>
          </w:p>
        </w:tc>
        <w:tc>
          <w:tcPr>
            <w:tcW w:w="1031"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5507803" w14:textId="77777777" w:rsidR="007902ED" w:rsidRDefault="0068425C" w:rsidP="00210740">
            <w:pPr>
              <w:spacing w:after="0"/>
              <w:rPr>
                <w:rFonts w:cs="Calibri"/>
                <w:sz w:val="16"/>
                <w:szCs w:val="16"/>
              </w:rPr>
            </w:pPr>
            <w:r>
              <w:rPr>
                <w:rFonts w:cs="Calibri"/>
                <w:sz w:val="16"/>
                <w:szCs w:val="16"/>
              </w:rPr>
              <w:t>98.89</w:t>
            </w:r>
          </w:p>
        </w:tc>
      </w:tr>
      <w:tr w:rsidR="007902ED" w14:paraId="6656EBF0" w14:textId="77777777" w:rsidTr="00210740">
        <w:tc>
          <w:tcPr>
            <w:tcW w:w="2098" w:type="dxa"/>
            <w:tcBorders>
              <w:top w:val="single" w:sz="12" w:space="0" w:color="FF0000"/>
              <w:left w:val="single" w:sz="2" w:space="0" w:color="000000"/>
              <w:bottom w:val="single" w:sz="2" w:space="0" w:color="000000"/>
              <w:right w:val="single" w:sz="2" w:space="0" w:color="000000"/>
            </w:tcBorders>
            <w:shd w:val="clear" w:color="auto" w:fill="auto"/>
            <w:tcMar>
              <w:top w:w="0" w:type="dxa"/>
              <w:left w:w="108" w:type="dxa"/>
              <w:bottom w:w="0" w:type="dxa"/>
              <w:right w:w="108" w:type="dxa"/>
            </w:tcMar>
          </w:tcPr>
          <w:p w14:paraId="587A5FF3" w14:textId="77777777" w:rsidR="007902ED" w:rsidRDefault="0068425C" w:rsidP="00210740">
            <w:pPr>
              <w:spacing w:after="0"/>
              <w:rPr>
                <w:rFonts w:cs="Calibri"/>
                <w:sz w:val="16"/>
                <w:szCs w:val="16"/>
              </w:rPr>
            </w:pPr>
            <w:r>
              <w:rPr>
                <w:rFonts w:cs="Calibri"/>
                <w:sz w:val="16"/>
                <w:szCs w:val="16"/>
              </w:rPr>
              <w:t>fraction_GATC</w:t>
            </w:r>
          </w:p>
        </w:tc>
        <w:tc>
          <w:tcPr>
            <w:tcW w:w="1697"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69BFCEE8" w14:textId="77777777" w:rsidR="007902ED" w:rsidRDefault="0068425C" w:rsidP="00210740">
            <w:pPr>
              <w:spacing w:after="0"/>
              <w:rPr>
                <w:rFonts w:cs="Calibri"/>
                <w:sz w:val="16"/>
                <w:szCs w:val="16"/>
              </w:rPr>
            </w:pPr>
            <w:r>
              <w:rPr>
                <w:rFonts w:cs="Calibri"/>
                <w:sz w:val="16"/>
                <w:szCs w:val="16"/>
              </w:rPr>
              <w:t>4.348</w:t>
            </w:r>
          </w:p>
        </w:tc>
        <w:tc>
          <w:tcPr>
            <w:tcW w:w="169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7E718E1E" w14:textId="77777777" w:rsidR="007902ED" w:rsidRDefault="0068425C" w:rsidP="00210740">
            <w:pPr>
              <w:spacing w:after="0"/>
              <w:rPr>
                <w:rFonts w:cs="Calibri"/>
                <w:sz w:val="16"/>
                <w:szCs w:val="16"/>
              </w:rPr>
            </w:pPr>
            <w:r>
              <w:rPr>
                <w:rFonts w:cs="Calibri"/>
                <w:sz w:val="16"/>
                <w:szCs w:val="16"/>
              </w:rPr>
              <w:t>4.557</w:t>
            </w:r>
          </w:p>
        </w:tc>
        <w:tc>
          <w:tcPr>
            <w:tcW w:w="155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65660E0E" w14:textId="77777777" w:rsidR="007902ED" w:rsidRDefault="0068425C" w:rsidP="00210740">
            <w:pPr>
              <w:spacing w:after="0"/>
              <w:rPr>
                <w:rFonts w:cs="Calibri"/>
                <w:sz w:val="16"/>
                <w:szCs w:val="16"/>
              </w:rPr>
            </w:pPr>
            <w:r>
              <w:rPr>
                <w:rFonts w:cs="Calibri"/>
                <w:sz w:val="16"/>
                <w:szCs w:val="16"/>
              </w:rPr>
              <w:t>4.81</w:t>
            </w:r>
          </w:p>
        </w:tc>
        <w:tc>
          <w:tcPr>
            <w:tcW w:w="1459"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1736245A" w14:textId="77777777" w:rsidR="007902ED" w:rsidRDefault="0068425C" w:rsidP="00210740">
            <w:pPr>
              <w:spacing w:after="0"/>
              <w:rPr>
                <w:rFonts w:cs="Calibri"/>
                <w:sz w:val="16"/>
                <w:szCs w:val="16"/>
              </w:rPr>
            </w:pPr>
            <w:r>
              <w:rPr>
                <w:rFonts w:cs="Calibri"/>
                <w:sz w:val="16"/>
                <w:szCs w:val="16"/>
              </w:rPr>
              <w:t>5.203</w:t>
            </w:r>
          </w:p>
        </w:tc>
        <w:tc>
          <w:tcPr>
            <w:tcW w:w="2062"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131D4E70" w14:textId="77777777" w:rsidR="007902ED" w:rsidRDefault="0068425C" w:rsidP="00210740">
            <w:pPr>
              <w:spacing w:after="0"/>
              <w:rPr>
                <w:rFonts w:cs="Calibri"/>
                <w:sz w:val="16"/>
                <w:szCs w:val="16"/>
              </w:rPr>
            </w:pPr>
            <w:r>
              <w:rPr>
                <w:rFonts w:cs="Calibri"/>
                <w:sz w:val="16"/>
                <w:szCs w:val="16"/>
              </w:rPr>
              <w:t>1.159</w:t>
            </w:r>
          </w:p>
        </w:tc>
      </w:tr>
      <w:tr w:rsidR="007902ED" w14:paraId="4CC8943E" w14:textId="77777777" w:rsidTr="00210740">
        <w:tc>
          <w:tcPr>
            <w:tcW w:w="2098" w:type="dxa"/>
            <w:tcBorders>
              <w:top w:val="single" w:sz="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A63A71" w14:textId="77777777" w:rsidR="007902ED" w:rsidRDefault="0068425C" w:rsidP="00210740">
            <w:pPr>
              <w:spacing w:after="0"/>
            </w:pPr>
            <w:r>
              <w:rPr>
                <w:rFonts w:cs="Calibri"/>
                <w:sz w:val="16"/>
                <w:szCs w:val="16"/>
              </w:rPr>
              <w:t>score_GATC</w:t>
            </w:r>
          </w:p>
        </w:tc>
        <w:tc>
          <w:tcPr>
            <w:tcW w:w="897"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71CDC3E" w14:textId="77777777" w:rsidR="007902ED" w:rsidRDefault="0068425C" w:rsidP="00210740">
            <w:pPr>
              <w:spacing w:after="0"/>
              <w:rPr>
                <w:rFonts w:cs="Calibri"/>
                <w:sz w:val="16"/>
                <w:szCs w:val="16"/>
              </w:rPr>
            </w:pPr>
            <w:r>
              <w:rPr>
                <w:rFonts w:cs="Calibri"/>
                <w:sz w:val="16"/>
                <w:szCs w:val="16"/>
              </w:rPr>
              <w:t>0.9988</w:t>
            </w:r>
          </w:p>
        </w:tc>
        <w:tc>
          <w:tcPr>
            <w:tcW w:w="800"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939EC2C" w14:textId="77777777" w:rsidR="007902ED" w:rsidRDefault="0068425C" w:rsidP="00210740">
            <w:pPr>
              <w:spacing w:after="0"/>
              <w:rPr>
                <w:rFonts w:cs="Calibri"/>
                <w:sz w:val="16"/>
                <w:szCs w:val="16"/>
              </w:rPr>
            </w:pPr>
            <w:r>
              <w:rPr>
                <w:rFonts w:cs="Calibri"/>
                <w:sz w:val="16"/>
                <w:szCs w:val="16"/>
              </w:rPr>
              <w:t>0.9977</w:t>
            </w:r>
          </w:p>
        </w:tc>
        <w:tc>
          <w:tcPr>
            <w:tcW w:w="849"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E262FEC" w14:textId="77777777" w:rsidR="007902ED" w:rsidRDefault="0068425C" w:rsidP="00210740">
            <w:pPr>
              <w:spacing w:after="0"/>
            </w:pPr>
            <w:r>
              <w:rPr>
                <w:rFonts w:cs="Calibri"/>
                <w:sz w:val="16"/>
                <w:szCs w:val="16"/>
              </w:rPr>
              <w:t>0.999</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A0945B4" w14:textId="77777777" w:rsidR="007902ED" w:rsidRDefault="0068425C" w:rsidP="00210740">
            <w:pPr>
              <w:spacing w:after="0"/>
            </w:pPr>
            <w:r>
              <w:rPr>
                <w:rFonts w:cs="Calibri"/>
                <w:sz w:val="16"/>
                <w:szCs w:val="16"/>
              </w:rPr>
              <w:t>0.9995</w:t>
            </w:r>
          </w:p>
        </w:tc>
        <w:tc>
          <w:tcPr>
            <w:tcW w:w="743"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0C3E37B" w14:textId="77777777" w:rsidR="007902ED" w:rsidRDefault="0068425C" w:rsidP="00210740">
            <w:pPr>
              <w:spacing w:after="0"/>
              <w:rPr>
                <w:rFonts w:cs="Calibri"/>
                <w:sz w:val="16"/>
                <w:szCs w:val="16"/>
              </w:rPr>
            </w:pPr>
            <w:r>
              <w:rPr>
                <w:rFonts w:cs="Calibri"/>
                <w:sz w:val="16"/>
                <w:szCs w:val="16"/>
              </w:rPr>
              <w:t>0.9986</w:t>
            </w:r>
          </w:p>
        </w:tc>
        <w:tc>
          <w:tcPr>
            <w:tcW w:w="812"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FABE66" w14:textId="77777777" w:rsidR="007902ED" w:rsidRDefault="0068425C" w:rsidP="00210740">
            <w:pPr>
              <w:spacing w:after="0"/>
              <w:rPr>
                <w:rFonts w:cs="Calibri"/>
                <w:sz w:val="16"/>
                <w:szCs w:val="16"/>
              </w:rPr>
            </w:pPr>
            <w:r>
              <w:rPr>
                <w:rFonts w:cs="Calibri"/>
                <w:sz w:val="16"/>
                <w:szCs w:val="16"/>
              </w:rPr>
              <w:t>0.9978</w:t>
            </w:r>
          </w:p>
        </w:tc>
        <w:tc>
          <w:tcPr>
            <w:tcW w:w="743"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F672B4A" w14:textId="77777777" w:rsidR="007902ED" w:rsidRDefault="0068425C" w:rsidP="00210740">
            <w:pPr>
              <w:spacing w:after="0"/>
              <w:rPr>
                <w:rFonts w:cs="Calibri"/>
                <w:sz w:val="16"/>
                <w:szCs w:val="16"/>
              </w:rPr>
            </w:pPr>
            <w:r>
              <w:rPr>
                <w:rFonts w:cs="Calibri"/>
                <w:sz w:val="16"/>
                <w:szCs w:val="16"/>
              </w:rPr>
              <w:t>0.9987</w:t>
            </w:r>
          </w:p>
        </w:tc>
        <w:tc>
          <w:tcPr>
            <w:tcW w:w="71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3F4A6B9" w14:textId="77777777" w:rsidR="007902ED" w:rsidRDefault="0068425C" w:rsidP="00210740">
            <w:pPr>
              <w:spacing w:after="0"/>
              <w:rPr>
                <w:rFonts w:cs="Calibri"/>
                <w:sz w:val="16"/>
                <w:szCs w:val="16"/>
              </w:rPr>
            </w:pPr>
            <w:r>
              <w:rPr>
                <w:rFonts w:cs="Calibri"/>
                <w:sz w:val="16"/>
                <w:szCs w:val="16"/>
              </w:rPr>
              <w:t>0.9982</w:t>
            </w:r>
          </w:p>
        </w:tc>
        <w:tc>
          <w:tcPr>
            <w:tcW w:w="1031"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BACF654" w14:textId="77777777" w:rsidR="007902ED" w:rsidRDefault="0068425C" w:rsidP="00210740">
            <w:pPr>
              <w:spacing w:after="0"/>
              <w:rPr>
                <w:rFonts w:cs="Calibri"/>
                <w:sz w:val="16"/>
                <w:szCs w:val="16"/>
              </w:rPr>
            </w:pPr>
            <w:r>
              <w:rPr>
                <w:rFonts w:cs="Calibri"/>
                <w:sz w:val="16"/>
                <w:szCs w:val="16"/>
              </w:rPr>
              <w:t>0.9978</w:t>
            </w:r>
          </w:p>
        </w:tc>
        <w:tc>
          <w:tcPr>
            <w:tcW w:w="1031"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72B64D" w14:textId="77777777" w:rsidR="007902ED" w:rsidRDefault="0068425C" w:rsidP="00210740">
            <w:pPr>
              <w:spacing w:after="0"/>
              <w:rPr>
                <w:rFonts w:cs="Calibri"/>
                <w:sz w:val="16"/>
                <w:szCs w:val="16"/>
              </w:rPr>
            </w:pPr>
            <w:r>
              <w:rPr>
                <w:rFonts w:cs="Calibri"/>
                <w:sz w:val="16"/>
                <w:szCs w:val="16"/>
              </w:rPr>
              <w:t>0.9905</w:t>
            </w:r>
          </w:p>
        </w:tc>
      </w:tr>
      <w:tr w:rsidR="007902ED" w14:paraId="01627681"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EBFA7F" w14:textId="77777777" w:rsidR="007902ED" w:rsidRDefault="0068425C" w:rsidP="00210740">
            <w:pPr>
              <w:spacing w:after="0"/>
            </w:pPr>
            <w:r>
              <w:rPr>
                <w:rFonts w:cs="Calibri"/>
                <w:sz w:val="16"/>
                <w:szCs w:val="16"/>
              </w:rPr>
              <w:t>percentage_motifs_ATGCA</w:t>
            </w:r>
          </w:p>
        </w:tc>
        <w:tc>
          <w:tcPr>
            <w:tcW w:w="897"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8F5AA2A" w14:textId="77777777" w:rsidR="007902ED" w:rsidRDefault="0068425C" w:rsidP="00210740">
            <w:pPr>
              <w:spacing w:after="0"/>
              <w:rPr>
                <w:rFonts w:cs="Calibri"/>
                <w:sz w:val="16"/>
                <w:szCs w:val="16"/>
              </w:rPr>
            </w:pPr>
            <w:r>
              <w:rPr>
                <w:rFonts w:cs="Calibri"/>
                <w:sz w:val="16"/>
                <w:szCs w:val="16"/>
              </w:rPr>
              <w:t>0.02319</w:t>
            </w:r>
          </w:p>
        </w:tc>
        <w:tc>
          <w:tcPr>
            <w:tcW w:w="800"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38DC06F" w14:textId="77777777" w:rsidR="007902ED" w:rsidRDefault="0068425C" w:rsidP="00210740">
            <w:pPr>
              <w:spacing w:after="0"/>
              <w:rPr>
                <w:rFonts w:cs="Calibri"/>
                <w:sz w:val="16"/>
                <w:szCs w:val="16"/>
              </w:rPr>
            </w:pPr>
            <w:r>
              <w:rPr>
                <w:rFonts w:cs="Calibri"/>
                <w:sz w:val="16"/>
                <w:szCs w:val="16"/>
              </w:rPr>
              <w:t>0</w:t>
            </w:r>
          </w:p>
        </w:tc>
        <w:tc>
          <w:tcPr>
            <w:tcW w:w="84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01C3E7E" w14:textId="77777777" w:rsidR="007902ED" w:rsidRDefault="0068425C" w:rsidP="00210740">
            <w:pPr>
              <w:spacing w:after="0"/>
            </w:pPr>
            <w:r>
              <w:rPr>
                <w:rFonts w:cs="Calibri"/>
                <w:sz w:val="16"/>
                <w:szCs w:val="16"/>
              </w:rPr>
              <w:t>0.009836</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69604EB" w14:textId="77777777" w:rsidR="007902ED" w:rsidRDefault="0068425C" w:rsidP="00210740">
            <w:pPr>
              <w:spacing w:after="0"/>
            </w:pPr>
            <w:r>
              <w:rPr>
                <w:rFonts w:cs="Calibri"/>
                <w:sz w:val="16"/>
                <w:szCs w:val="16"/>
              </w:rPr>
              <w:t>0</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4479E76" w14:textId="77777777" w:rsidR="007902ED" w:rsidRDefault="0068425C" w:rsidP="00210740">
            <w:pPr>
              <w:spacing w:after="0"/>
              <w:rPr>
                <w:rFonts w:cs="Calibri"/>
                <w:sz w:val="16"/>
                <w:szCs w:val="16"/>
              </w:rPr>
            </w:pPr>
            <w:r>
              <w:rPr>
                <w:rFonts w:cs="Calibri"/>
                <w:sz w:val="16"/>
                <w:szCs w:val="16"/>
              </w:rPr>
              <w:t>0.02089</w:t>
            </w:r>
          </w:p>
        </w:tc>
        <w:tc>
          <w:tcPr>
            <w:tcW w:w="812"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A96FD17" w14:textId="77777777" w:rsidR="007902ED" w:rsidRDefault="0068425C" w:rsidP="00210740">
            <w:pPr>
              <w:spacing w:after="0"/>
              <w:rPr>
                <w:rFonts w:cs="Calibri"/>
                <w:sz w:val="16"/>
                <w:szCs w:val="16"/>
              </w:rPr>
            </w:pPr>
            <w:r>
              <w:rPr>
                <w:rFonts w:cs="Calibri"/>
                <w:sz w:val="16"/>
                <w:szCs w:val="16"/>
              </w:rPr>
              <w:t>0</w:t>
            </w:r>
          </w:p>
        </w:tc>
        <w:tc>
          <w:tcPr>
            <w:tcW w:w="743"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D784E98" w14:textId="77777777" w:rsidR="007902ED" w:rsidRDefault="0068425C" w:rsidP="00210740">
            <w:pPr>
              <w:spacing w:after="0"/>
              <w:rPr>
                <w:rFonts w:cs="Calibri"/>
                <w:sz w:val="16"/>
                <w:szCs w:val="16"/>
              </w:rPr>
            </w:pPr>
            <w:r>
              <w:rPr>
                <w:rFonts w:cs="Calibri"/>
                <w:sz w:val="16"/>
                <w:szCs w:val="16"/>
              </w:rPr>
              <w:t>0.01075</w:t>
            </w:r>
          </w:p>
        </w:tc>
        <w:tc>
          <w:tcPr>
            <w:tcW w:w="71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6C04FF" w14:textId="77777777" w:rsidR="007902ED" w:rsidRDefault="0068425C" w:rsidP="00210740">
            <w:pPr>
              <w:spacing w:after="0"/>
              <w:rPr>
                <w:rFonts w:cs="Calibri"/>
                <w:sz w:val="16"/>
                <w:szCs w:val="16"/>
              </w:rPr>
            </w:pPr>
            <w:r>
              <w:rPr>
                <w:rFonts w:cs="Calibri"/>
                <w:sz w:val="16"/>
                <w:szCs w:val="16"/>
              </w:rPr>
              <w:t>0</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A087424" w14:textId="77777777" w:rsidR="007902ED" w:rsidRDefault="0068425C" w:rsidP="00210740">
            <w:pPr>
              <w:spacing w:after="0"/>
              <w:rPr>
                <w:rFonts w:cs="Calibri"/>
                <w:sz w:val="16"/>
                <w:szCs w:val="16"/>
              </w:rPr>
            </w:pPr>
            <w:r>
              <w:rPr>
                <w:rFonts w:cs="Calibri"/>
                <w:sz w:val="16"/>
                <w:szCs w:val="16"/>
              </w:rPr>
              <w:t>0.07284</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15C6A2F" w14:textId="77777777" w:rsidR="007902ED" w:rsidRDefault="0068425C" w:rsidP="00210740">
            <w:pPr>
              <w:spacing w:after="0"/>
              <w:rPr>
                <w:rFonts w:cs="Calibri"/>
                <w:sz w:val="16"/>
                <w:szCs w:val="16"/>
              </w:rPr>
            </w:pPr>
            <w:r>
              <w:rPr>
                <w:rFonts w:cs="Calibri"/>
                <w:sz w:val="16"/>
                <w:szCs w:val="16"/>
              </w:rPr>
              <w:t>0</w:t>
            </w:r>
          </w:p>
        </w:tc>
      </w:tr>
      <w:tr w:rsidR="007902ED" w14:paraId="31B6E336"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8D5DB" w14:textId="77777777" w:rsidR="007902ED" w:rsidRDefault="0068425C" w:rsidP="00210740">
            <w:pPr>
              <w:spacing w:after="0"/>
              <w:rPr>
                <w:rFonts w:cs="Calibri"/>
                <w:sz w:val="16"/>
                <w:szCs w:val="16"/>
                <w:lang w:val="en-GB"/>
              </w:rPr>
            </w:pPr>
            <w:r>
              <w:rPr>
                <w:rFonts w:cs="Calibri"/>
                <w:sz w:val="16"/>
                <w:szCs w:val="16"/>
                <w:lang w:val="en-GB"/>
              </w:rPr>
              <w:t>fraction_ATGCAT</w:t>
            </w:r>
          </w:p>
        </w:tc>
        <w:tc>
          <w:tcPr>
            <w:tcW w:w="1697"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5E105BC" w14:textId="77777777" w:rsidR="007902ED" w:rsidRDefault="0068425C" w:rsidP="00210740">
            <w:pPr>
              <w:spacing w:after="0"/>
              <w:rPr>
                <w:rFonts w:cs="Calibri"/>
                <w:sz w:val="16"/>
                <w:szCs w:val="16"/>
              </w:rPr>
            </w:pPr>
            <w:r>
              <w:rPr>
                <w:rFonts w:cs="Calibri"/>
                <w:sz w:val="16"/>
                <w:szCs w:val="16"/>
              </w:rPr>
              <w:t>0</w:t>
            </w:r>
          </w:p>
        </w:tc>
        <w:tc>
          <w:tcPr>
            <w:tcW w:w="169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A5ADB4" w14:textId="77777777" w:rsidR="007902ED" w:rsidRDefault="0068425C" w:rsidP="00210740">
            <w:pPr>
              <w:spacing w:after="0"/>
              <w:rPr>
                <w:rFonts w:cs="Calibri"/>
                <w:sz w:val="16"/>
                <w:szCs w:val="16"/>
              </w:rPr>
            </w:pPr>
            <w:r>
              <w:rPr>
                <w:rFonts w:cs="Calibri"/>
                <w:sz w:val="16"/>
                <w:szCs w:val="16"/>
              </w:rPr>
              <w:t>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30592E8" w14:textId="77777777" w:rsidR="007902ED" w:rsidRDefault="0068425C" w:rsidP="00210740">
            <w:pPr>
              <w:spacing w:after="0"/>
              <w:rPr>
                <w:rFonts w:cs="Calibri"/>
                <w:sz w:val="16"/>
                <w:szCs w:val="16"/>
              </w:rPr>
            </w:pPr>
            <w:r>
              <w:rPr>
                <w:rFonts w:cs="Calibri"/>
                <w:sz w:val="16"/>
                <w:szCs w:val="16"/>
              </w:rPr>
              <w:t>0</w:t>
            </w:r>
          </w:p>
        </w:tc>
        <w:tc>
          <w:tcPr>
            <w:tcW w:w="1459"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7E190D2" w14:textId="77777777" w:rsidR="007902ED" w:rsidRDefault="0068425C" w:rsidP="00210740">
            <w:pPr>
              <w:spacing w:after="0"/>
              <w:rPr>
                <w:rFonts w:cs="Calibri"/>
                <w:sz w:val="16"/>
                <w:szCs w:val="16"/>
              </w:rPr>
            </w:pPr>
            <w:r>
              <w:rPr>
                <w:rFonts w:cs="Calibri"/>
                <w:sz w:val="16"/>
                <w:szCs w:val="16"/>
              </w:rPr>
              <w:t>0</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737D8727" w14:textId="77777777" w:rsidR="007902ED" w:rsidRDefault="0068425C" w:rsidP="00210740">
            <w:pPr>
              <w:keepNext/>
              <w:spacing w:after="0"/>
              <w:rPr>
                <w:rFonts w:cs="Calibri"/>
                <w:sz w:val="16"/>
                <w:szCs w:val="16"/>
              </w:rPr>
            </w:pPr>
            <w:r>
              <w:rPr>
                <w:rFonts w:cs="Calibri"/>
                <w:sz w:val="16"/>
                <w:szCs w:val="16"/>
              </w:rPr>
              <w:t>0</w:t>
            </w:r>
          </w:p>
        </w:tc>
      </w:tr>
      <w:tr w:rsidR="007902ED" w14:paraId="6FAF9093" w14:textId="77777777" w:rsidTr="00210740">
        <w:tc>
          <w:tcPr>
            <w:tcW w:w="20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376981" w14:textId="77777777" w:rsidR="007902ED" w:rsidRDefault="0068425C" w:rsidP="00210740">
            <w:pPr>
              <w:spacing w:after="0"/>
            </w:pPr>
            <w:r>
              <w:rPr>
                <w:rFonts w:cs="Calibri"/>
                <w:sz w:val="16"/>
                <w:szCs w:val="16"/>
              </w:rPr>
              <w:t>score_ATGCAT</w:t>
            </w:r>
          </w:p>
        </w:tc>
        <w:tc>
          <w:tcPr>
            <w:tcW w:w="89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8D7605D" w14:textId="77777777" w:rsidR="007902ED" w:rsidRDefault="0068425C" w:rsidP="00210740">
            <w:pPr>
              <w:spacing w:after="0"/>
              <w:rPr>
                <w:rFonts w:cs="Calibri"/>
                <w:sz w:val="16"/>
                <w:szCs w:val="16"/>
              </w:rPr>
            </w:pPr>
            <w:r>
              <w:rPr>
                <w:rFonts w:cs="Calibri"/>
                <w:sz w:val="16"/>
                <w:szCs w:val="16"/>
              </w:rPr>
              <w:t>0.83</w:t>
            </w:r>
          </w:p>
        </w:tc>
        <w:tc>
          <w:tcPr>
            <w:tcW w:w="800"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98BC34" w14:textId="77777777" w:rsidR="007902ED" w:rsidRDefault="0068425C" w:rsidP="00210740">
            <w:pPr>
              <w:spacing w:after="0"/>
              <w:rPr>
                <w:rFonts w:cs="Calibri"/>
                <w:sz w:val="16"/>
                <w:szCs w:val="16"/>
              </w:rPr>
            </w:pPr>
            <w:r>
              <w:rPr>
                <w:rFonts w:cs="Calibri"/>
                <w:sz w:val="16"/>
                <w:szCs w:val="16"/>
              </w:rPr>
              <w:t>NA</w:t>
            </w:r>
          </w:p>
        </w:tc>
        <w:tc>
          <w:tcPr>
            <w:tcW w:w="84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37910CC" w14:textId="77777777" w:rsidR="007902ED" w:rsidRDefault="0068425C" w:rsidP="00210740">
            <w:pPr>
              <w:spacing w:after="0"/>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6865055" w14:textId="77777777" w:rsidR="007902ED" w:rsidRDefault="0068425C" w:rsidP="00210740">
            <w:pPr>
              <w:spacing w:after="0"/>
            </w:pPr>
            <w:r>
              <w:rPr>
                <w:rFonts w:cs="Calibri"/>
                <w:sz w:val="16"/>
                <w:szCs w:val="16"/>
              </w:rPr>
              <w:t>NA</w:t>
            </w:r>
          </w:p>
        </w:tc>
        <w:tc>
          <w:tcPr>
            <w:tcW w:w="74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9C487D8" w14:textId="77777777" w:rsidR="007902ED" w:rsidRDefault="0068425C" w:rsidP="00210740">
            <w:pPr>
              <w:spacing w:after="0"/>
              <w:rPr>
                <w:rFonts w:cs="Calibri"/>
                <w:sz w:val="16"/>
                <w:szCs w:val="16"/>
              </w:rPr>
            </w:pPr>
            <w:r>
              <w:rPr>
                <w:rFonts w:cs="Calibri"/>
                <w:sz w:val="16"/>
                <w:szCs w:val="16"/>
              </w:rPr>
              <w:t>0.83</w:t>
            </w:r>
          </w:p>
        </w:tc>
        <w:tc>
          <w:tcPr>
            <w:tcW w:w="81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39C67CD" w14:textId="77777777" w:rsidR="007902ED" w:rsidRDefault="0068425C" w:rsidP="00210740">
            <w:pPr>
              <w:spacing w:after="0"/>
              <w:rPr>
                <w:rFonts w:cs="Calibri"/>
                <w:sz w:val="16"/>
                <w:szCs w:val="16"/>
              </w:rPr>
            </w:pPr>
            <w:r>
              <w:rPr>
                <w:rFonts w:cs="Calibri"/>
                <w:sz w:val="16"/>
                <w:szCs w:val="16"/>
              </w:rPr>
              <w:t>NA</w:t>
            </w:r>
          </w:p>
        </w:tc>
        <w:tc>
          <w:tcPr>
            <w:tcW w:w="74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246E064" w14:textId="77777777" w:rsidR="007902ED" w:rsidRDefault="0068425C" w:rsidP="00210740">
            <w:pPr>
              <w:spacing w:after="0"/>
              <w:rPr>
                <w:rFonts w:cs="Calibri"/>
                <w:sz w:val="16"/>
                <w:szCs w:val="16"/>
              </w:rPr>
            </w:pPr>
            <w:r>
              <w:rPr>
                <w:rFonts w:cs="Calibri"/>
                <w:sz w:val="16"/>
                <w:szCs w:val="16"/>
              </w:rPr>
              <w:t>0.83</w:t>
            </w:r>
          </w:p>
        </w:tc>
        <w:tc>
          <w:tcPr>
            <w:tcW w:w="71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41B29A7" w14:textId="77777777" w:rsidR="007902ED" w:rsidRDefault="0068425C" w:rsidP="00210740">
            <w:pPr>
              <w:spacing w:after="0"/>
              <w:rPr>
                <w:rFonts w:cs="Calibri"/>
                <w:sz w:val="16"/>
                <w:szCs w:val="16"/>
              </w:rPr>
            </w:pPr>
            <w:r>
              <w:rPr>
                <w:rFonts w:cs="Calibri"/>
                <w:sz w:val="16"/>
                <w:szCs w:val="16"/>
              </w:rPr>
              <w:t>NA</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6119D6E3" w14:textId="77777777" w:rsidR="007902ED" w:rsidRDefault="0068425C" w:rsidP="00210740">
            <w:pPr>
              <w:spacing w:after="0"/>
              <w:rPr>
                <w:rFonts w:cs="Calibri"/>
                <w:sz w:val="16"/>
                <w:szCs w:val="16"/>
              </w:rPr>
            </w:pPr>
            <w:r>
              <w:rPr>
                <w:rFonts w:cs="Calibri"/>
                <w:sz w:val="16"/>
                <w:szCs w:val="16"/>
              </w:rPr>
              <w:t>0.8417</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755BFE5" w14:textId="77777777" w:rsidR="007902ED" w:rsidRDefault="0068425C" w:rsidP="00210740">
            <w:pPr>
              <w:keepNext/>
              <w:spacing w:after="0"/>
              <w:rPr>
                <w:rFonts w:cs="Calibri"/>
                <w:sz w:val="16"/>
                <w:szCs w:val="16"/>
              </w:rPr>
            </w:pPr>
            <w:r>
              <w:rPr>
                <w:rFonts w:cs="Calibri"/>
                <w:sz w:val="16"/>
                <w:szCs w:val="16"/>
              </w:rPr>
              <w:t>NA</w:t>
            </w:r>
          </w:p>
        </w:tc>
      </w:tr>
      <w:tr w:rsidR="007902ED" w:rsidRPr="0068425C" w14:paraId="67D9096F" w14:textId="77777777" w:rsidTr="00210740">
        <w:tc>
          <w:tcPr>
            <w:tcW w:w="10566" w:type="dxa"/>
            <w:gridSpan w:val="11"/>
            <w:tcBorders>
              <w:top w:val="single" w:sz="4" w:space="0" w:color="000000"/>
            </w:tcBorders>
            <w:shd w:val="clear" w:color="auto" w:fill="auto"/>
            <w:tcMar>
              <w:top w:w="0" w:type="dxa"/>
              <w:left w:w="108" w:type="dxa"/>
              <w:bottom w:w="0" w:type="dxa"/>
              <w:right w:w="108" w:type="dxa"/>
            </w:tcMar>
          </w:tcPr>
          <w:p w14:paraId="3D4A562E" w14:textId="77777777" w:rsidR="007902ED" w:rsidRPr="00210740" w:rsidRDefault="0068425C" w:rsidP="00210740">
            <w:pPr>
              <w:keepNext/>
              <w:spacing w:before="240" w:after="0"/>
              <w:jc w:val="both"/>
              <w:rPr>
                <w:color w:val="808080" w:themeColor="background1" w:themeShade="80"/>
                <w:lang w:val="en-GB"/>
              </w:rPr>
            </w:pPr>
            <w:r w:rsidRPr="00210740">
              <w:rPr>
                <w:i/>
                <w:iCs/>
                <w:color w:val="808080" w:themeColor="background1" w:themeShade="80"/>
                <w:sz w:val="18"/>
                <w:szCs w:val="18"/>
                <w:lang w:val="en-GB"/>
              </w:rPr>
              <w:t>Table 10. Summary of motif analysis results in SMRT datasets. Fraction partial represents the percentage of the total found methylated peaks that were between 25-75%. In blue there is the filtered data and in orange the full data. The darkest row (percentage motifs) represents the proportion of the methylated peaks found in which any of the 4 motifs matched over the total. Within the matched peaks, slightly lighter, there are the percentages of each of the motifs. Finally, the lightest tones hold the average scores of each hit. The green cells represent how much of each motif in the full data is in the filtered data</w:t>
            </w:r>
          </w:p>
        </w:tc>
      </w:tr>
    </w:tbl>
    <w:p w14:paraId="0C4BE8A7" w14:textId="77777777" w:rsidR="007902ED" w:rsidRPr="00312EBE" w:rsidRDefault="0068425C">
      <w:pPr>
        <w:pStyle w:val="Descripcin"/>
        <w:spacing w:before="240"/>
        <w:jc w:val="both"/>
        <w:rPr>
          <w:lang w:val="en-GB"/>
        </w:rPr>
      </w:pPr>
      <w:r>
        <w:rPr>
          <w:rFonts w:ascii="Times New Roman" w:hAnsi="Times New Roman"/>
          <w:i w:val="0"/>
          <w:iCs w:val="0"/>
          <w:color w:val="auto"/>
          <w:sz w:val="24"/>
          <w:szCs w:val="24"/>
          <w:lang w:val="en-GB"/>
        </w:rPr>
        <w:t>As for the bisulfite dataset,</w:t>
      </w:r>
      <w:r>
        <w:rPr>
          <w:rFonts w:ascii="Times New Roman" w:hAnsi="Times New Roman"/>
          <w:color w:val="auto"/>
          <w:sz w:val="24"/>
          <w:szCs w:val="24"/>
          <w:lang w:val="en-GB"/>
        </w:rPr>
        <w:t xml:space="preserve"> </w:t>
      </w:r>
      <w:r>
        <w:rPr>
          <w:rFonts w:ascii="Times New Roman" w:hAnsi="Times New Roman"/>
          <w:i w:val="0"/>
          <w:iCs w:val="0"/>
          <w:color w:val="auto"/>
          <w:sz w:val="24"/>
          <w:szCs w:val="24"/>
          <w:lang w:val="en-GB"/>
        </w:rPr>
        <w:t xml:space="preserve">in </w:t>
      </w:r>
      <w:proofErr w:type="gramStart"/>
      <w:r>
        <w:rPr>
          <w:rFonts w:ascii="Times New Roman" w:hAnsi="Times New Roman"/>
          <w:i w:val="0"/>
          <w:iCs w:val="0"/>
          <w:color w:val="auto"/>
          <w:sz w:val="24"/>
          <w:szCs w:val="24"/>
          <w:lang w:val="en-GB"/>
        </w:rPr>
        <w:t>both of the clones</w:t>
      </w:r>
      <w:proofErr w:type="gramEnd"/>
      <w:r>
        <w:rPr>
          <w:rFonts w:ascii="Times New Roman" w:hAnsi="Times New Roman"/>
          <w:i w:val="0"/>
          <w:iCs w:val="0"/>
          <w:color w:val="auto"/>
          <w:sz w:val="24"/>
          <w:szCs w:val="24"/>
          <w:lang w:val="en-GB"/>
        </w:rPr>
        <w:t xml:space="preserve"> all the motifs found both in full and filtered methylation peaks correspond to CCWGG, the only motif with 5mC known in </w:t>
      </w:r>
      <w:r>
        <w:rPr>
          <w:rFonts w:ascii="Times New Roman" w:hAnsi="Times New Roman"/>
          <w:color w:val="auto"/>
          <w:sz w:val="24"/>
          <w:szCs w:val="24"/>
          <w:lang w:val="en-GB"/>
        </w:rPr>
        <w:t>E. coli</w:t>
      </w:r>
      <w:r>
        <w:rPr>
          <w:rFonts w:ascii="Times New Roman" w:hAnsi="Times New Roman"/>
          <w:i w:val="0"/>
          <w:iCs w:val="0"/>
          <w:color w:val="auto"/>
          <w:sz w:val="24"/>
          <w:szCs w:val="24"/>
          <w:lang w:val="en-GB"/>
        </w:rPr>
        <w:t>. The average score (1.00) corresponds to a perfect match in all position (Table 12).</w:t>
      </w:r>
    </w:p>
    <w:tbl>
      <w:tblPr>
        <w:tblpPr w:leftFromText="180" w:rightFromText="180" w:vertAnchor="text" w:horzAnchor="margin" w:tblpY="230"/>
        <w:tblOverlap w:val="never"/>
        <w:tblW w:w="3893" w:type="dxa"/>
        <w:tblCellMar>
          <w:left w:w="10" w:type="dxa"/>
          <w:right w:w="10" w:type="dxa"/>
        </w:tblCellMar>
        <w:tblLook w:val="04A0" w:firstRow="1" w:lastRow="0" w:firstColumn="1" w:lastColumn="0" w:noHBand="0" w:noVBand="1"/>
      </w:tblPr>
      <w:tblGrid>
        <w:gridCol w:w="2369"/>
        <w:gridCol w:w="762"/>
        <w:gridCol w:w="762"/>
      </w:tblGrid>
      <w:tr w:rsidR="007902ED" w14:paraId="74404372" w14:textId="77777777" w:rsidTr="00ED64C3">
        <w:tc>
          <w:tcPr>
            <w:tcW w:w="2369" w:type="dxa"/>
            <w:tcBorders>
              <w:bottom w:val="single" w:sz="4" w:space="0" w:color="000000"/>
              <w:right w:val="single" w:sz="4" w:space="0" w:color="000000"/>
            </w:tcBorders>
            <w:shd w:val="clear" w:color="auto" w:fill="auto"/>
            <w:tcMar>
              <w:top w:w="0" w:type="dxa"/>
              <w:left w:w="108" w:type="dxa"/>
              <w:bottom w:w="0" w:type="dxa"/>
              <w:right w:w="108" w:type="dxa"/>
            </w:tcMar>
          </w:tcPr>
          <w:p w14:paraId="572915C6" w14:textId="77777777" w:rsidR="007902ED" w:rsidRDefault="007902ED" w:rsidP="00ED64C3">
            <w:pPr>
              <w:spacing w:after="0"/>
              <w:rPr>
                <w:rFonts w:cs="Calibri"/>
                <w:sz w:val="18"/>
                <w:szCs w:val="18"/>
                <w:lang w:val="en-GB"/>
              </w:rPr>
            </w:pP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35353A" w14:textId="77777777" w:rsidR="007902ED" w:rsidRDefault="0068425C" w:rsidP="00ED64C3">
            <w:pPr>
              <w:spacing w:after="0"/>
              <w:rPr>
                <w:rFonts w:cs="Calibri"/>
                <w:sz w:val="18"/>
                <w:szCs w:val="18"/>
                <w:lang w:val="en-GB"/>
              </w:rPr>
            </w:pPr>
            <w:r>
              <w:rPr>
                <w:rFonts w:cs="Calibri"/>
                <w:sz w:val="18"/>
                <w:szCs w:val="18"/>
                <w:lang w:val="en-GB"/>
              </w:rPr>
              <w:t>BSeq_1</w:t>
            </w: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7EC47" w14:textId="77777777" w:rsidR="007902ED" w:rsidRDefault="0068425C" w:rsidP="00ED64C3">
            <w:pPr>
              <w:spacing w:after="0"/>
              <w:rPr>
                <w:rFonts w:cs="Calibri"/>
                <w:sz w:val="18"/>
                <w:szCs w:val="18"/>
                <w:lang w:val="en-GB"/>
              </w:rPr>
            </w:pPr>
            <w:r>
              <w:rPr>
                <w:rFonts w:cs="Calibri"/>
                <w:sz w:val="18"/>
                <w:szCs w:val="18"/>
                <w:lang w:val="en-GB"/>
              </w:rPr>
              <w:t>BSeq_2</w:t>
            </w:r>
          </w:p>
        </w:tc>
      </w:tr>
      <w:tr w:rsidR="007902ED" w14:paraId="67C8292F"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0685C94" w14:textId="77777777" w:rsidR="007902ED" w:rsidRDefault="0068425C" w:rsidP="00ED64C3">
            <w:pPr>
              <w:spacing w:after="0"/>
            </w:pPr>
            <w:r>
              <w:rPr>
                <w:rStyle w:val="gnd-iwgdh3b"/>
                <w:rFonts w:cs="Calibri"/>
                <w:b/>
                <w:bCs/>
                <w:color w:val="000000"/>
                <w:sz w:val="18"/>
                <w:szCs w:val="18"/>
              </w:rPr>
              <w:t xml:space="preserve">fraction_partial           </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EB496D3" w14:textId="77777777" w:rsidR="007902ED" w:rsidRDefault="0068425C" w:rsidP="00ED64C3">
            <w:pPr>
              <w:spacing w:after="0"/>
            </w:pPr>
            <w:r>
              <w:rPr>
                <w:rStyle w:val="gnd-iwgdh3b"/>
                <w:rFonts w:cs="Calibri"/>
                <w:color w:val="000000"/>
                <w:sz w:val="18"/>
                <w:szCs w:val="18"/>
              </w:rPr>
              <w:t>11.54</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10AD633" w14:textId="77777777" w:rsidR="007902ED" w:rsidRDefault="0068425C" w:rsidP="00ED64C3">
            <w:pPr>
              <w:spacing w:after="0"/>
            </w:pPr>
            <w:r>
              <w:rPr>
                <w:rStyle w:val="gnd-iwgdh3b"/>
                <w:rFonts w:cs="Calibri"/>
                <w:color w:val="000000"/>
                <w:sz w:val="18"/>
                <w:szCs w:val="18"/>
              </w:rPr>
              <w:t>5.53</w:t>
            </w:r>
          </w:p>
        </w:tc>
      </w:tr>
      <w:tr w:rsidR="007902ED" w14:paraId="55000AFA"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4E0D4EE" w14:textId="77777777" w:rsidR="007902ED" w:rsidRDefault="0068425C" w:rsidP="00ED64C3">
            <w:pPr>
              <w:spacing w:after="0"/>
            </w:pPr>
            <w:r>
              <w:rPr>
                <w:rStyle w:val="gnd-iwgdh3b"/>
                <w:rFonts w:cs="Calibri"/>
                <w:b/>
                <w:bCs/>
                <w:color w:val="000000"/>
                <w:sz w:val="18"/>
                <w:szCs w:val="18"/>
              </w:rPr>
              <w:t xml:space="preserve">percentage_CCWGG_full     </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05574AB" w14:textId="77777777" w:rsidR="007902ED" w:rsidRDefault="0068425C"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969A588" w14:textId="77777777" w:rsidR="007902ED" w:rsidRDefault="0068425C" w:rsidP="00ED64C3">
            <w:pPr>
              <w:spacing w:after="0"/>
            </w:pPr>
            <w:r>
              <w:rPr>
                <w:rStyle w:val="gnd-iwgdh3b"/>
                <w:rFonts w:cs="Calibri"/>
                <w:color w:val="000000"/>
                <w:sz w:val="18"/>
                <w:szCs w:val="18"/>
              </w:rPr>
              <w:t>100.00</w:t>
            </w:r>
          </w:p>
        </w:tc>
      </w:tr>
      <w:tr w:rsidR="007902ED" w14:paraId="27B31F2B"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B1F7FA" w14:textId="77777777" w:rsidR="007902ED" w:rsidRDefault="0068425C" w:rsidP="00ED64C3">
            <w:pPr>
              <w:spacing w:after="0"/>
            </w:pPr>
            <w:r>
              <w:rPr>
                <w:rStyle w:val="gnd-iwgdh3b"/>
                <w:rFonts w:cs="Calibri"/>
                <w:b/>
                <w:bCs/>
                <w:color w:val="000000"/>
                <w:sz w:val="18"/>
                <w:szCs w:val="18"/>
              </w:rPr>
              <w:t xml:space="preserve">score_CCWGG_full            </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F8325E3" w14:textId="77777777" w:rsidR="007902ED" w:rsidRDefault="0068425C"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55136E0" w14:textId="77777777" w:rsidR="007902ED" w:rsidRDefault="0068425C" w:rsidP="00ED64C3">
            <w:pPr>
              <w:spacing w:after="0"/>
            </w:pPr>
            <w:r>
              <w:rPr>
                <w:rStyle w:val="gnd-iwgdh3b"/>
                <w:rFonts w:cs="Calibri"/>
                <w:color w:val="000000"/>
                <w:sz w:val="18"/>
                <w:szCs w:val="18"/>
              </w:rPr>
              <w:t>1.00</w:t>
            </w:r>
          </w:p>
        </w:tc>
      </w:tr>
      <w:tr w:rsidR="007902ED" w14:paraId="12AA74B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DBF8EC3" w14:textId="77777777" w:rsidR="007902ED" w:rsidRDefault="0068425C" w:rsidP="00ED64C3">
            <w:pPr>
              <w:spacing w:after="0"/>
            </w:pPr>
            <w:r>
              <w:rPr>
                <w:rStyle w:val="gnd-iwgdh3b"/>
                <w:rFonts w:cs="Calibri"/>
                <w:b/>
                <w:bCs/>
                <w:color w:val="000000"/>
                <w:sz w:val="18"/>
                <w:szCs w:val="18"/>
              </w:rPr>
              <w:t xml:space="preserve">percentage_CCWGG_filtered </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D49605" w14:textId="77777777" w:rsidR="007902ED" w:rsidRDefault="0068425C"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8C2D15" w14:textId="77777777" w:rsidR="007902ED" w:rsidRDefault="0068425C" w:rsidP="00ED64C3">
            <w:pPr>
              <w:spacing w:after="0"/>
            </w:pPr>
            <w:r>
              <w:rPr>
                <w:rStyle w:val="gnd-iwgdh3b"/>
                <w:rFonts w:cs="Calibri"/>
                <w:color w:val="000000"/>
                <w:sz w:val="18"/>
                <w:szCs w:val="18"/>
              </w:rPr>
              <w:t>100.00</w:t>
            </w:r>
          </w:p>
        </w:tc>
      </w:tr>
      <w:tr w:rsidR="007902ED" w14:paraId="34DBFAC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4C7483" w14:textId="77777777" w:rsidR="007902ED" w:rsidRDefault="0068425C" w:rsidP="00ED64C3">
            <w:pPr>
              <w:spacing w:after="0"/>
            </w:pPr>
            <w:r>
              <w:rPr>
                <w:rStyle w:val="gnd-iwgdh3b"/>
                <w:rFonts w:cs="Calibri"/>
                <w:b/>
                <w:bCs/>
                <w:color w:val="000000"/>
                <w:sz w:val="18"/>
                <w:szCs w:val="18"/>
              </w:rPr>
              <w:t xml:space="preserve">score_CCWGG_filtered        </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1E8BE0" w14:textId="77777777" w:rsidR="007902ED" w:rsidRDefault="0068425C"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EE8D263" w14:textId="77777777" w:rsidR="007902ED" w:rsidRDefault="0068425C" w:rsidP="00ED64C3">
            <w:pPr>
              <w:spacing w:after="0"/>
            </w:pPr>
            <w:r>
              <w:rPr>
                <w:rStyle w:val="gnd-iwgdh3b"/>
                <w:rFonts w:cs="Calibri"/>
                <w:color w:val="000000"/>
                <w:sz w:val="18"/>
                <w:szCs w:val="18"/>
              </w:rPr>
              <w:t>1.00</w:t>
            </w:r>
          </w:p>
        </w:tc>
      </w:tr>
      <w:tr w:rsidR="007902ED" w:rsidRPr="0068425C" w14:paraId="40660D5D" w14:textId="77777777" w:rsidTr="00ED64C3">
        <w:tc>
          <w:tcPr>
            <w:tcW w:w="3893" w:type="dxa"/>
            <w:gridSpan w:val="3"/>
            <w:tcBorders>
              <w:top w:val="single" w:sz="4" w:space="0" w:color="000000"/>
            </w:tcBorders>
            <w:shd w:val="clear" w:color="auto" w:fill="auto"/>
            <w:tcMar>
              <w:top w:w="0" w:type="dxa"/>
              <w:left w:w="108" w:type="dxa"/>
              <w:bottom w:w="0" w:type="dxa"/>
              <w:right w:w="108" w:type="dxa"/>
            </w:tcMar>
          </w:tcPr>
          <w:p w14:paraId="76309236" w14:textId="62DB25AC" w:rsidR="007902ED" w:rsidRPr="00210740" w:rsidRDefault="0068425C" w:rsidP="00ED64C3">
            <w:pPr>
              <w:spacing w:before="240" w:after="0"/>
              <w:rPr>
                <w:color w:val="808080" w:themeColor="background1" w:themeShade="80"/>
                <w:lang w:val="en-GB"/>
              </w:rPr>
            </w:pPr>
            <w:r w:rsidRPr="00210740">
              <w:rPr>
                <w:i/>
                <w:iCs/>
                <w:color w:val="808080" w:themeColor="background1" w:themeShade="80"/>
                <w:sz w:val="18"/>
                <w:szCs w:val="18"/>
                <w:lang w:val="en-GB"/>
              </w:rPr>
              <w:t>Table 12. Summary of motif analysis results in bisulfite datasets.</w:t>
            </w:r>
          </w:p>
        </w:tc>
      </w:tr>
    </w:tbl>
    <w:p w14:paraId="261B8A6B" w14:textId="41115D0C" w:rsidR="007902ED" w:rsidRPr="00312EBE" w:rsidRDefault="00E169A8" w:rsidP="00923F23">
      <w:pPr>
        <w:spacing w:line="276" w:lineRule="auto"/>
        <w:jc w:val="both"/>
        <w:rPr>
          <w:lang w:val="en-GB"/>
        </w:rPr>
      </w:pPr>
      <w:r>
        <w:rPr>
          <w:rFonts w:ascii="Times New Roman" w:hAnsi="Times New Roman"/>
          <w:sz w:val="24"/>
          <w:szCs w:val="24"/>
          <w:lang w:val="en-GB"/>
        </w:rPr>
        <w:t>We can say that there is not</w:t>
      </w:r>
      <w:r>
        <w:rPr>
          <w:rFonts w:ascii="Times New Roman" w:eastAsia="Times New Roman" w:hAnsi="Times New Roman"/>
          <w:sz w:val="24"/>
          <w:szCs w:val="24"/>
          <w:lang w:val="en-GB" w:eastAsia="en-GB"/>
        </w:rPr>
        <w:t xml:space="preserve"> significant degeneracy of motifs that are partially methylated vs all the methylation set because the scores are almost identical. </w:t>
      </w:r>
      <w:r>
        <w:rPr>
          <w:rFonts w:ascii="Times New Roman" w:hAnsi="Times New Roman"/>
          <w:sz w:val="24"/>
          <w:szCs w:val="24"/>
          <w:lang w:val="en-GB"/>
        </w:rPr>
        <w:t xml:space="preserve">If the partial methylation “selection” positions were random each motif ought to be represented as much as the fraction partial of the sample, however, there is a tendency of higher GATC representation and a tendency of lower proportion of other motifs in filtered data. This effect can be due to the fact that values are very small thus loose significance. Another reason that can be complementary is because GATC is the shortest of the motifs studied, and when using the RSAT motif finder one substitution was allowed for any of the motifs queried. One substitution represents a bigger error in 4 nt motif than in 13 nt motif (the case of AACNNNNNNGTGC). In a nutshell, there are some confounding factors that avoid from predicting that any of the motifs is enriched in partial methylation, then the null hypothesis </w:t>
      </w:r>
      <w:r>
        <w:rPr>
          <w:rFonts w:ascii="Times New Roman" w:hAnsi="Times New Roman"/>
          <w:sz w:val="24"/>
          <w:szCs w:val="24"/>
          <w:lang w:val="en-GB"/>
        </w:rPr>
        <w:lastRenderedPageBreak/>
        <w:t xml:space="preserve">that the distribution is the same is accepted. With this I continued to analyse the sequences </w:t>
      </w:r>
      <w:r w:rsidR="006A6EE7">
        <w:rPr>
          <w:noProof/>
          <w:lang w:val="en-GB"/>
        </w:rPr>
        <mc:AlternateContent>
          <mc:Choice Requires="wpg">
            <w:drawing>
              <wp:anchor distT="0" distB="0" distL="114300" distR="114300" simplePos="0" relativeHeight="251833344" behindDoc="0" locked="0" layoutInCell="1" allowOverlap="1" wp14:anchorId="66806682" wp14:editId="6CDEEAA5">
                <wp:simplePos x="0" y="0"/>
                <wp:positionH relativeFrom="column">
                  <wp:posOffset>-89535</wp:posOffset>
                </wp:positionH>
                <wp:positionV relativeFrom="paragraph">
                  <wp:posOffset>582295</wp:posOffset>
                </wp:positionV>
                <wp:extent cx="5713095" cy="3434715"/>
                <wp:effectExtent l="0" t="0" r="1905" b="0"/>
                <wp:wrapTopAndBottom/>
                <wp:docPr id="1311953182" name="Group 7"/>
                <wp:cNvGraphicFramePr/>
                <a:graphic xmlns:a="http://schemas.openxmlformats.org/drawingml/2006/main">
                  <a:graphicData uri="http://schemas.microsoft.com/office/word/2010/wordprocessingGroup">
                    <wpg:wgp>
                      <wpg:cNvGrpSpPr/>
                      <wpg:grpSpPr>
                        <a:xfrm>
                          <a:off x="0" y="0"/>
                          <a:ext cx="5713095" cy="3434715"/>
                          <a:chOff x="-48502" y="6927"/>
                          <a:chExt cx="5714940" cy="3435351"/>
                        </a:xfrm>
                      </wpg:grpSpPr>
                      <wpg:grpSp>
                        <wpg:cNvPr id="603320888" name="Group 5"/>
                        <wpg:cNvGrpSpPr/>
                        <wpg:grpSpPr>
                          <a:xfrm>
                            <a:off x="-48502" y="6927"/>
                            <a:ext cx="5714940" cy="2372336"/>
                            <a:chOff x="-48502" y="6927"/>
                            <a:chExt cx="5714940" cy="2372336"/>
                          </a:xfrm>
                        </wpg:grpSpPr>
                        <pic:pic xmlns:pic="http://schemas.openxmlformats.org/drawingml/2006/picture">
                          <pic:nvPicPr>
                            <pic:cNvPr id="1778003074" name="Picture 1"/>
                            <pic:cNvPicPr>
                              <a:picLocks noChangeAspect="1"/>
                            </pic:cNvPicPr>
                          </pic:nvPicPr>
                          <pic:blipFill>
                            <a:blip r:embed="rId155"/>
                            <a:srcRect l="203" t="23944" r="5563" b="55142"/>
                            <a:stretch>
                              <a:fillRect/>
                            </a:stretch>
                          </pic:blipFill>
                          <pic:spPr>
                            <a:xfrm>
                              <a:off x="-17106" y="6927"/>
                              <a:ext cx="5602367" cy="699656"/>
                            </a:xfrm>
                            <a:prstGeom prst="rect">
                              <a:avLst/>
                            </a:prstGeom>
                            <a:noFill/>
                            <a:ln>
                              <a:noFill/>
                              <a:prstDash/>
                            </a:ln>
                          </pic:spPr>
                        </pic:pic>
                        <pic:pic xmlns:pic="http://schemas.openxmlformats.org/drawingml/2006/picture">
                          <pic:nvPicPr>
                            <pic:cNvPr id="1721262208" name="Picture 1"/>
                            <pic:cNvPicPr>
                              <a:picLocks noChangeAspect="1"/>
                            </pic:cNvPicPr>
                          </pic:nvPicPr>
                          <pic:blipFill>
                            <a:blip r:embed="rId156"/>
                            <a:srcRect t="31355" r="5691" b="54849"/>
                            <a:stretch>
                              <a:fillRect/>
                            </a:stretch>
                          </pic:blipFill>
                          <pic:spPr>
                            <a:xfrm>
                              <a:off x="-17106" y="771238"/>
                              <a:ext cx="5611765" cy="461815"/>
                            </a:xfrm>
                            <a:prstGeom prst="rect">
                              <a:avLst/>
                            </a:prstGeom>
                            <a:noFill/>
                            <a:ln>
                              <a:noFill/>
                              <a:prstDash/>
                            </a:ln>
                          </pic:spPr>
                        </pic:pic>
                        <pic:pic xmlns:pic="http://schemas.openxmlformats.org/drawingml/2006/picture">
                          <pic:nvPicPr>
                            <pic:cNvPr id="1203492118" name="Picture 1"/>
                            <pic:cNvPicPr>
                              <a:picLocks noChangeAspect="1"/>
                            </pic:cNvPicPr>
                          </pic:nvPicPr>
                          <pic:blipFill>
                            <a:blip r:embed="rId157"/>
                            <a:srcRect t="31355" r="4045" b="55895"/>
                            <a:stretch>
                              <a:fillRect/>
                            </a:stretch>
                          </pic:blipFill>
                          <pic:spPr>
                            <a:xfrm>
                              <a:off x="-48502" y="1963300"/>
                              <a:ext cx="5564004" cy="415963"/>
                            </a:xfrm>
                            <a:prstGeom prst="rect">
                              <a:avLst/>
                            </a:prstGeom>
                            <a:noFill/>
                            <a:ln>
                              <a:noFill/>
                              <a:prstDash/>
                            </a:ln>
                          </pic:spPr>
                        </pic:pic>
                        <pic:pic xmlns:pic="http://schemas.openxmlformats.org/drawingml/2006/picture">
                          <pic:nvPicPr>
                            <pic:cNvPr id="51585702" name="Picture 1"/>
                            <pic:cNvPicPr>
                              <a:picLocks noChangeAspect="1"/>
                            </pic:cNvPicPr>
                          </pic:nvPicPr>
                          <pic:blipFill rotWithShape="1">
                            <a:blip r:embed="rId158" cstate="print">
                              <a:extLst>
                                <a:ext uri="{28A0092B-C50C-407E-A947-70E740481C1C}">
                                  <a14:useLocalDpi xmlns:a14="http://schemas.microsoft.com/office/drawing/2010/main" val="0"/>
                                </a:ext>
                              </a:extLst>
                            </a:blip>
                            <a:srcRect l="704" t="42642" r="2140" b="41681"/>
                            <a:stretch/>
                          </pic:blipFill>
                          <pic:spPr bwMode="auto">
                            <a:xfrm>
                              <a:off x="-1" y="1328303"/>
                              <a:ext cx="5666439" cy="514383"/>
                            </a:xfrm>
                            <a:prstGeom prst="rect">
                              <a:avLst/>
                            </a:prstGeom>
                            <a:ln>
                              <a:noFill/>
                            </a:ln>
                            <a:extLst>
                              <a:ext uri="{53640926-AAD7-44D8-BBD7-CCE9431645EC}">
                                <a14:shadowObscured xmlns:a14="http://schemas.microsoft.com/office/drawing/2010/main"/>
                              </a:ext>
                            </a:extLst>
                          </pic:spPr>
                        </pic:pic>
                      </wpg:grpSp>
                      <wpg:grpSp>
                        <wpg:cNvPr id="1425352634" name="Group 6"/>
                        <wpg:cNvGrpSpPr/>
                        <wpg:grpSpPr>
                          <a:xfrm>
                            <a:off x="0" y="2549228"/>
                            <a:ext cx="5550542" cy="893050"/>
                            <a:chOff x="0" y="-346372"/>
                            <a:chExt cx="5550542" cy="893050"/>
                          </a:xfrm>
                        </wpg:grpSpPr>
                        <wps:wsp>
                          <wps:cNvPr id="1987134563" name="Text Box 1"/>
                          <wps:cNvSpPr txBox="1"/>
                          <wps:spPr>
                            <a:xfrm>
                              <a:off x="88900" y="279975"/>
                              <a:ext cx="5219696" cy="266703"/>
                            </a:xfrm>
                            <a:prstGeom prst="rect">
                              <a:avLst/>
                            </a:prstGeom>
                          </wps:spPr>
                          <wps:txbx>
                            <w:txbxContent>
                              <w:p w14:paraId="30EE4111" w14:textId="6087DFF4" w:rsidR="0068425C" w:rsidRPr="006A6EE7" w:rsidRDefault="0068425C">
                                <w:pPr>
                                  <w:pStyle w:val="Descripcin"/>
                                  <w:rPr>
                                    <w:lang w:val="en-GB"/>
                                  </w:rPr>
                                </w:pPr>
                                <w:r w:rsidRPr="006A6EE7">
                                  <w:rPr>
                                    <w:lang w:val="en-GB"/>
                                  </w:rPr>
                                  <w:t>Figure 3</w:t>
                                </w:r>
                                <w:r>
                                  <w:rPr>
                                    <w:lang w:val="en-GB"/>
                                  </w:rPr>
                                  <w:t>4</w:t>
                                </w:r>
                                <w:r w:rsidRPr="006A6EE7">
                                  <w:rPr>
                                    <w:lang w:val="en-GB"/>
                                  </w:rPr>
                                  <w:t>.</w:t>
                                </w:r>
                                <w:r>
                                  <w:rPr>
                                    <w:lang w:val="en-GB"/>
                                  </w:rPr>
                                  <w:t xml:space="preserve"> </w:t>
                                </w:r>
                                <w:r w:rsidRPr="006A6EE7">
                                  <w:rPr>
                                    <w:lang w:val="en-GB"/>
                                  </w:rPr>
                                  <w:t xml:space="preserve"> 0_0, 4-4, 6-6, 7-7 and SRR1536433 motif search </w:t>
                                </w:r>
                                <w:r>
                                  <w:rPr>
                                    <w:lang w:val="en-GB"/>
                                  </w:rPr>
                                  <w:t xml:space="preserve">with STREME </w:t>
                                </w:r>
                                <w:r w:rsidRPr="006A6EE7">
                                  <w:rPr>
                                    <w:lang w:val="en-GB"/>
                                  </w:rPr>
                                  <w:t>respectively</w:t>
                                </w:r>
                              </w:p>
                            </w:txbxContent>
                          </wps:txbx>
                          <wps:bodyPr vert="horz" wrap="square" lIns="0" tIns="0" rIns="0" bIns="0" anchor="t" anchorCtr="0" compatLnSpc="1">
                            <a:spAutoFit/>
                          </wps:bodyPr>
                        </wps:wsp>
                        <pic:pic xmlns:pic="http://schemas.openxmlformats.org/drawingml/2006/picture">
                          <pic:nvPicPr>
                            <pic:cNvPr id="600033993" name="Picture 1"/>
                            <pic:cNvPicPr>
                              <a:picLocks noChangeAspect="1"/>
                            </pic:cNvPicPr>
                          </pic:nvPicPr>
                          <pic:blipFill rotWithShape="1">
                            <a:blip r:embed="rId159" cstate="print">
                              <a:extLst>
                                <a:ext uri="{28A0092B-C50C-407E-A947-70E740481C1C}">
                                  <a14:useLocalDpi xmlns:a14="http://schemas.microsoft.com/office/drawing/2010/main" val="0"/>
                                </a:ext>
                              </a:extLst>
                            </a:blip>
                            <a:srcRect l="1294" t="43479" r="2845" b="40844"/>
                            <a:stretch/>
                          </pic:blipFill>
                          <pic:spPr bwMode="auto">
                            <a:xfrm>
                              <a:off x="0" y="-346372"/>
                              <a:ext cx="5550542" cy="510040"/>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66806682" id="_x0000_s1167" style="position:absolute;left:0;text-align:left;margin-left:-7.05pt;margin-top:45.85pt;width:449.85pt;height:270.45pt;z-index:251833344;mso-width-relative:margin;mso-height-relative:margin" coordorigin="-485,69" coordsize="57149,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">
                <v:group id="_x0000_s1168" style="position:absolute;left:-485;top:69;width:57149;height:23723" coordorigin="-485,69" coordsize="57149,2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">
                  <v:shape id="Picture 1" o:spid="_x0000_s1169" type="#_x0000_t75" style="position:absolute;left:-171;top:69;width:56023;height:6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">
                    <v:imagedata r:id="rId160" o:title="" croptop="15692f" cropbottom="36138f" cropleft="133f" cropright="3646f"/>
                  </v:shape>
                  <v:shape id="Picture 1" o:spid="_x0000_s1170" type="#_x0000_t75" style="position:absolute;left:-171;top:7712;width:56117;height: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">
                    <v:imagedata r:id="rId161" o:title="" croptop="20549f" cropbottom="35946f" cropright="3730f"/>
                  </v:shape>
                  <v:shape id="Picture 1" o:spid="_x0000_s1171" type="#_x0000_t75" style="position:absolute;left:-485;top:19633;width:55640;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">
                    <v:imagedata r:id="rId162" o:title="" croptop="20549f" cropbottom="36631f" cropright="2651f"/>
                  </v:shape>
                  <v:shape id="Picture 1" o:spid="_x0000_s1172" type="#_x0000_t75" style="position:absolute;top:13283;width:56664;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">
                    <v:imagedata r:id="rId163" o:title="" croptop="27946f" cropbottom="27316f" cropleft="461f" cropright="1402f"/>
                  </v:shape>
                </v:group>
                <v:group id="_x0000_s1173" style="position:absolute;top:25492;width:55505;height:8930" coordorigin=",-3463" coordsize="55505,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">
                  <v:shape id="_x0000_s1174" type="#_x0000_t202" style="position:absolute;left:889;top:2799;width:521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" filled="f" stroked="f">
                    <v:textbox style="mso-fit-shape-to-text:t" inset="0,0,0,0">
                      <w:txbxContent>
                        <w:p w14:paraId="30EE4111" w14:textId="6087DFF4" w:rsidR="0068425C" w:rsidRPr="006A6EE7" w:rsidRDefault="0068425C">
                          <w:pPr>
                            <w:pStyle w:val="Descripcin"/>
                            <w:rPr>
                              <w:lang w:val="en-GB"/>
                            </w:rPr>
                          </w:pPr>
                          <w:r w:rsidRPr="006A6EE7">
                            <w:rPr>
                              <w:lang w:val="en-GB"/>
                            </w:rPr>
                            <w:t>Figure 3</w:t>
                          </w:r>
                          <w:r>
                            <w:rPr>
                              <w:lang w:val="en-GB"/>
                            </w:rPr>
                            <w:t>4</w:t>
                          </w:r>
                          <w:r w:rsidRPr="006A6EE7">
                            <w:rPr>
                              <w:lang w:val="en-GB"/>
                            </w:rPr>
                            <w:t>.</w:t>
                          </w:r>
                          <w:r>
                            <w:rPr>
                              <w:lang w:val="en-GB"/>
                            </w:rPr>
                            <w:t xml:space="preserve"> </w:t>
                          </w:r>
                          <w:r w:rsidRPr="006A6EE7">
                            <w:rPr>
                              <w:lang w:val="en-GB"/>
                            </w:rPr>
                            <w:t xml:space="preserve"> 0_0, 4-4, 6-6, 7-7 and SRR1536433 motif search </w:t>
                          </w:r>
                          <w:r>
                            <w:rPr>
                              <w:lang w:val="en-GB"/>
                            </w:rPr>
                            <w:t xml:space="preserve">with STREME </w:t>
                          </w:r>
                          <w:r w:rsidRPr="006A6EE7">
                            <w:rPr>
                              <w:lang w:val="en-GB"/>
                            </w:rPr>
                            <w:t>respectively</w:t>
                          </w:r>
                        </w:p>
                      </w:txbxContent>
                    </v:textbox>
                  </v:shape>
                  <v:shape id="Picture 1" o:spid="_x0000_s1175" type="#_x0000_t75" style="position:absolute;top:-3463;width:55505;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">
                    <v:imagedata r:id="rId164" o:title="" croptop="28494f" cropbottom="26768f" cropleft="848f" cropright="1864f"/>
                  </v:shape>
                </v:group>
                <w10:wrap type="topAndBottom"/>
              </v:group>
            </w:pict>
          </mc:Fallback>
        </mc:AlternateContent>
      </w:r>
      <w:r>
        <w:rPr>
          <w:rFonts w:ascii="Times New Roman" w:hAnsi="Times New Roman"/>
          <w:sz w:val="24"/>
          <w:szCs w:val="24"/>
          <w:lang w:val="en-GB"/>
        </w:rPr>
        <w:t>in the full data not matching any of the motifs known for the SMRT datasets.</w:t>
      </w:r>
    </w:p>
    <w:p w14:paraId="13A45DD1" w14:textId="658BD904" w:rsidR="007902ED" w:rsidRPr="00312EBE" w:rsidRDefault="007902ED">
      <w:pPr>
        <w:rPr>
          <w:lang w:val="en-GB"/>
        </w:rPr>
      </w:pPr>
    </w:p>
    <w:p w14:paraId="23AFD1B3" w14:textId="2BDA4702" w:rsidR="007902ED" w:rsidRPr="004266E2" w:rsidRDefault="0068425C">
      <w:pPr>
        <w:pStyle w:val="Prrafodelista"/>
        <w:numPr>
          <w:ilvl w:val="0"/>
          <w:numId w:val="2"/>
        </w:numPr>
      </w:pPr>
      <w:r w:rsidRPr="004266E2">
        <w:rPr>
          <w:rFonts w:ascii="Times New Roman" w:hAnsi="Times New Roman"/>
          <w:b/>
          <w:bCs/>
          <w:sz w:val="24"/>
          <w:szCs w:val="24"/>
          <w:lang w:val="en-GB"/>
        </w:rPr>
        <w:t xml:space="preserve">GATC </w:t>
      </w:r>
      <w:r w:rsidR="00DB7E49" w:rsidRPr="004266E2">
        <w:rPr>
          <w:rFonts w:ascii="Times New Roman" w:hAnsi="Times New Roman"/>
          <w:b/>
          <w:bCs/>
          <w:sz w:val="24"/>
          <w:szCs w:val="24"/>
          <w:lang w:val="en-GB"/>
        </w:rPr>
        <w:t>motif genomic a</w:t>
      </w:r>
      <w:r w:rsidRPr="004266E2">
        <w:rPr>
          <w:rFonts w:ascii="Times New Roman" w:hAnsi="Times New Roman"/>
          <w:b/>
          <w:bCs/>
          <w:sz w:val="24"/>
          <w:szCs w:val="24"/>
          <w:lang w:val="en-GB"/>
        </w:rPr>
        <w:t>nalysis</w:t>
      </w:r>
    </w:p>
    <w:p w14:paraId="7C0EC337" w14:textId="0A6798D7" w:rsidR="00024E02" w:rsidRPr="00005BC2" w:rsidRDefault="006A6EE7" w:rsidP="00005BC2">
      <w:pPr>
        <w:pStyle w:val="HTMLconformatoprevio"/>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859968" behindDoc="0" locked="0" layoutInCell="1" allowOverlap="1" wp14:anchorId="435F271A" wp14:editId="3BB71831">
                <wp:simplePos x="0" y="0"/>
                <wp:positionH relativeFrom="column">
                  <wp:posOffset>3173210</wp:posOffset>
                </wp:positionH>
                <wp:positionV relativeFrom="paragraph">
                  <wp:posOffset>6465</wp:posOffset>
                </wp:positionV>
                <wp:extent cx="2228215" cy="1734820"/>
                <wp:effectExtent l="0" t="0" r="635" b="0"/>
                <wp:wrapSquare wrapText="bothSides"/>
                <wp:docPr id="469639392" name="Group 26"/>
                <wp:cNvGraphicFramePr/>
                <a:graphic xmlns:a="http://schemas.openxmlformats.org/drawingml/2006/main">
                  <a:graphicData uri="http://schemas.microsoft.com/office/word/2010/wordprocessingGroup">
                    <wpg:wgp>
                      <wpg:cNvGrpSpPr/>
                      <wpg:grpSpPr>
                        <a:xfrm>
                          <a:off x="0" y="0"/>
                          <a:ext cx="2228215" cy="1734820"/>
                          <a:chOff x="0" y="0"/>
                          <a:chExt cx="2228215" cy="1734820"/>
                        </a:xfrm>
                      </wpg:grpSpPr>
                      <pic:pic xmlns:pic="http://schemas.openxmlformats.org/drawingml/2006/picture">
                        <pic:nvPicPr>
                          <pic:cNvPr id="47549229" name="Picture 4"/>
                          <pic:cNvPicPr>
                            <a:picLocks noChangeAspect="1"/>
                          </pic:cNvPicPr>
                        </pic:nvPicPr>
                        <pic:blipFill rotWithShape="1">
                          <a:blip r:embed="rId165" cstate="print">
                            <a:extLst>
                              <a:ext uri="{28A0092B-C50C-407E-A947-70E740481C1C}">
                                <a14:useLocalDpi xmlns:a14="http://schemas.microsoft.com/office/drawing/2010/main" val="0"/>
                              </a:ext>
                            </a:extLst>
                          </a:blip>
                          <a:srcRect b="23209"/>
                          <a:stretch/>
                        </pic:blipFill>
                        <pic:spPr bwMode="auto">
                          <a:xfrm>
                            <a:off x="0" y="0"/>
                            <a:ext cx="2228215" cy="1416050"/>
                          </a:xfrm>
                          <a:prstGeom prst="rect">
                            <a:avLst/>
                          </a:prstGeom>
                          <a:ln>
                            <a:noFill/>
                          </a:ln>
                          <a:extLst>
                            <a:ext uri="{53640926-AAD7-44D8-BBD7-CCE9431645EC}">
                              <a14:shadowObscured xmlns:a14="http://schemas.microsoft.com/office/drawing/2010/main"/>
                            </a:ext>
                          </a:extLst>
                        </pic:spPr>
                      </pic:pic>
                      <wps:wsp>
                        <wps:cNvPr id="648824229" name="Text Box 1"/>
                        <wps:cNvSpPr txBox="1"/>
                        <wps:spPr>
                          <a:xfrm>
                            <a:off x="0" y="1468120"/>
                            <a:ext cx="2228215" cy="266700"/>
                          </a:xfrm>
                          <a:prstGeom prst="rect">
                            <a:avLst/>
                          </a:prstGeom>
                          <a:solidFill>
                            <a:prstClr val="white"/>
                          </a:solidFill>
                          <a:ln>
                            <a:noFill/>
                          </a:ln>
                        </wps:spPr>
                        <wps:txbx>
                          <w:txbxContent>
                            <w:p w14:paraId="7BBA0470" w14:textId="4DF48FC9" w:rsidR="0068425C" w:rsidRPr="00DF7766" w:rsidRDefault="0068425C" w:rsidP="006A6EE7">
                              <w:pPr>
                                <w:pStyle w:val="Descripcin"/>
                                <w:rPr>
                                  <w:rFonts w:ascii="Times New Roman" w:eastAsia="Times New Roman" w:hAnsi="Times New Roman"/>
                                  <w:noProof/>
                                  <w:color w:val="000000" w:themeColor="text1"/>
                                  <w:sz w:val="24"/>
                                  <w:szCs w:val="24"/>
                                </w:rPr>
                              </w:pPr>
                              <w:r>
                                <w:t>Figure 35. GATC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5F271A" id="_x0000_s1176" style="position:absolute;left:0;text-align:left;margin-left:249.85pt;margin-top:.5pt;width:175.45pt;height:136.6pt;z-index:251859968" coordsize="22282,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">
                <v:shape id="Picture 4" o:spid="_x0000_s1177" type="#_x0000_t75" style="position:absolute;width:22282;height:1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">
                  <v:imagedata r:id="rId166" o:title="" cropbottom="15210f"/>
                </v:shape>
                <v:shape id="_x0000_s1178" type="#_x0000_t202" style="position:absolute;top:14681;width:22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" stroked="f">
                  <v:textbox style="mso-fit-shape-to-text:t" inset="0,0,0,0">
                    <w:txbxContent>
                      <w:p w14:paraId="7BBA0470" w14:textId="4DF48FC9" w:rsidR="0068425C" w:rsidRPr="00DF7766" w:rsidRDefault="0068425C" w:rsidP="006A6EE7">
                        <w:pPr>
                          <w:pStyle w:val="Descripcin"/>
                          <w:rPr>
                            <w:rFonts w:ascii="Times New Roman" w:eastAsia="Times New Roman" w:hAnsi="Times New Roman"/>
                            <w:noProof/>
                            <w:color w:val="000000" w:themeColor="text1"/>
                            <w:sz w:val="24"/>
                            <w:szCs w:val="24"/>
                          </w:rPr>
                        </w:pPr>
                        <w:r>
                          <w:t>Figure 35. GATC distribution</w:t>
                        </w:r>
                      </w:p>
                    </w:txbxContent>
                  </v:textbox>
                </v:shape>
                <w10:wrap type="square"/>
              </v:group>
            </w:pict>
          </mc:Fallback>
        </mc:AlternateContent>
      </w:r>
      <w:r w:rsidR="00024E02" w:rsidRPr="00005BC2">
        <w:rPr>
          <w:rFonts w:ascii="Times New Roman" w:hAnsi="Times New Roman" w:cs="Times New Roman"/>
          <w:color w:val="000000" w:themeColor="text1"/>
          <w:sz w:val="24"/>
          <w:szCs w:val="24"/>
        </w:rPr>
        <w:t xml:space="preserve">In the genome the GATC sites are distributed 53% of them in intergenic regions and 47% on cds. Considering both strands </w:t>
      </w:r>
      <w:r w:rsidR="00761C6D" w:rsidRPr="00005BC2">
        <w:rPr>
          <w:rFonts w:ascii="Times New Roman" w:hAnsi="Times New Roman" w:cs="Times New Roman"/>
          <w:color w:val="000000" w:themeColor="text1"/>
          <w:sz w:val="24"/>
          <w:szCs w:val="24"/>
        </w:rPr>
        <w:t xml:space="preserve">separately </w:t>
      </w:r>
      <w:r w:rsidR="00024E02" w:rsidRPr="00005BC2">
        <w:rPr>
          <w:rFonts w:ascii="Times New Roman" w:hAnsi="Times New Roman" w:cs="Times New Roman"/>
          <w:color w:val="000000" w:themeColor="text1"/>
          <w:sz w:val="24"/>
          <w:szCs w:val="24"/>
        </w:rPr>
        <w:t>the intergenic regions amount to 57% of the total genome length and 43% are cds. A binomia</w:t>
      </w:r>
      <w:r w:rsidR="003C058C" w:rsidRPr="00005BC2">
        <w:rPr>
          <w:rFonts w:ascii="Times New Roman" w:hAnsi="Times New Roman" w:cs="Times New Roman"/>
          <w:color w:val="000000" w:themeColor="text1"/>
          <w:sz w:val="24"/>
          <w:szCs w:val="24"/>
        </w:rPr>
        <w:t xml:space="preserve">l </w:t>
      </w:r>
      <w:r w:rsidR="00024E02" w:rsidRPr="00005BC2">
        <w:rPr>
          <w:rFonts w:ascii="Times New Roman" w:hAnsi="Times New Roman" w:cs="Times New Roman"/>
          <w:color w:val="000000" w:themeColor="text1"/>
          <w:sz w:val="24"/>
          <w:szCs w:val="24"/>
        </w:rPr>
        <w:t xml:space="preserve">test </w:t>
      </w:r>
      <w:r w:rsidR="00761C6D" w:rsidRPr="00005BC2">
        <w:rPr>
          <w:rFonts w:ascii="Times New Roman" w:hAnsi="Times New Roman" w:cs="Times New Roman"/>
          <w:color w:val="000000" w:themeColor="text1"/>
          <w:sz w:val="24"/>
          <w:szCs w:val="24"/>
        </w:rPr>
        <w:t>- binom.</w:t>
      </w:r>
      <w:proofErr w:type="gramStart"/>
      <w:r w:rsidR="00761C6D" w:rsidRPr="00005BC2">
        <w:rPr>
          <w:rFonts w:ascii="Times New Roman" w:hAnsi="Times New Roman" w:cs="Times New Roman"/>
          <w:color w:val="000000" w:themeColor="text1"/>
          <w:sz w:val="24"/>
          <w:szCs w:val="24"/>
        </w:rPr>
        <w:t>test(</w:t>
      </w:r>
      <w:proofErr w:type="gramEnd"/>
      <w:r w:rsidR="00761C6D" w:rsidRPr="00005BC2">
        <w:rPr>
          <w:rFonts w:ascii="Times New Roman" w:hAnsi="Times New Roman" w:cs="Times New Roman"/>
          <w:color w:val="000000" w:themeColor="text1"/>
          <w:sz w:val="24"/>
          <w:szCs w:val="24"/>
        </w:rPr>
        <w:t>5</w:t>
      </w:r>
      <w:r w:rsidR="00005BC2" w:rsidRPr="00005BC2">
        <w:rPr>
          <w:rFonts w:ascii="Times New Roman" w:hAnsi="Times New Roman" w:cs="Times New Roman"/>
          <w:color w:val="000000" w:themeColor="text1"/>
          <w:sz w:val="24"/>
          <w:szCs w:val="24"/>
        </w:rPr>
        <w:t>3</w:t>
      </w:r>
      <w:r w:rsidR="00761C6D" w:rsidRPr="00005BC2">
        <w:rPr>
          <w:rFonts w:ascii="Times New Roman" w:hAnsi="Times New Roman" w:cs="Times New Roman"/>
          <w:color w:val="000000" w:themeColor="text1"/>
          <w:sz w:val="24"/>
          <w:szCs w:val="24"/>
        </w:rPr>
        <w:t>,100,p=0.5</w:t>
      </w:r>
      <w:r w:rsidR="00DB7E49">
        <w:rPr>
          <w:rFonts w:ascii="Times New Roman" w:hAnsi="Times New Roman" w:cs="Times New Roman"/>
          <w:color w:val="000000" w:themeColor="text1"/>
          <w:sz w:val="24"/>
          <w:szCs w:val="24"/>
        </w:rPr>
        <w:t>0</w:t>
      </w:r>
      <w:r w:rsidR="00005BC2" w:rsidRPr="00005BC2">
        <w:rPr>
          <w:rFonts w:ascii="Times New Roman" w:hAnsi="Times New Roman" w:cs="Times New Roman"/>
          <w:color w:val="000000" w:themeColor="text1"/>
          <w:sz w:val="24"/>
          <w:szCs w:val="24"/>
        </w:rPr>
        <w:t>7</w:t>
      </w:r>
      <w:r w:rsidR="00761C6D" w:rsidRPr="00005BC2">
        <w:rPr>
          <w:rFonts w:ascii="Times New Roman" w:hAnsi="Times New Roman" w:cs="Times New Roman"/>
          <w:color w:val="000000" w:themeColor="text1"/>
          <w:sz w:val="24"/>
          <w:szCs w:val="24"/>
        </w:rPr>
        <w:t>)</w:t>
      </w:r>
      <w:r w:rsidR="001A118E">
        <w:rPr>
          <w:rFonts w:ascii="Times New Roman" w:hAnsi="Times New Roman" w:cs="Times New Roman"/>
          <w:color w:val="000000" w:themeColor="text1"/>
          <w:sz w:val="24"/>
          <w:szCs w:val="24"/>
        </w:rPr>
        <w:t xml:space="preserve"> </w:t>
      </w:r>
      <w:r w:rsidR="00761C6D" w:rsidRPr="00005BC2">
        <w:rPr>
          <w:rFonts w:ascii="Times New Roman" w:hAnsi="Times New Roman" w:cs="Times New Roman"/>
          <w:color w:val="000000" w:themeColor="text1"/>
          <w:sz w:val="24"/>
          <w:szCs w:val="24"/>
        </w:rPr>
        <w:t xml:space="preserve">- </w:t>
      </w:r>
      <w:r w:rsidR="00024E02" w:rsidRPr="00005BC2">
        <w:rPr>
          <w:rFonts w:ascii="Times New Roman" w:hAnsi="Times New Roman" w:cs="Times New Roman"/>
          <w:color w:val="000000" w:themeColor="text1"/>
          <w:sz w:val="24"/>
          <w:szCs w:val="24"/>
        </w:rPr>
        <w:t>states that the null hypothesis</w:t>
      </w:r>
      <w:r w:rsidR="003C058C" w:rsidRPr="00005BC2">
        <w:rPr>
          <w:rFonts w:ascii="Times New Roman" w:hAnsi="Times New Roman" w:cs="Times New Roman"/>
          <w:color w:val="000000" w:themeColor="text1"/>
          <w:sz w:val="24"/>
          <w:szCs w:val="24"/>
        </w:rPr>
        <w:t xml:space="preserve"> (pval= </w:t>
      </w:r>
      <w:r w:rsidR="00005BC2" w:rsidRPr="00005BC2">
        <w:rPr>
          <w:rFonts w:ascii="Times New Roman" w:hAnsi="Times New Roman" w:cs="Times New Roman"/>
          <w:color w:val="000000"/>
          <w:sz w:val="24"/>
          <w:szCs w:val="24"/>
        </w:rPr>
        <w:t>0.4211</w:t>
      </w:r>
      <w:r w:rsidR="003C058C" w:rsidRPr="00005BC2">
        <w:rPr>
          <w:rFonts w:ascii="Times New Roman" w:hAnsi="Times New Roman" w:cs="Times New Roman"/>
          <w:color w:val="000000" w:themeColor="text1"/>
          <w:sz w:val="24"/>
          <w:szCs w:val="24"/>
        </w:rPr>
        <w:t>)</w:t>
      </w:r>
      <w:r w:rsidR="00024E02" w:rsidRPr="00005BC2">
        <w:rPr>
          <w:rFonts w:ascii="Times New Roman" w:hAnsi="Times New Roman" w:cs="Times New Roman"/>
          <w:color w:val="000000" w:themeColor="text1"/>
          <w:sz w:val="24"/>
          <w:szCs w:val="24"/>
        </w:rPr>
        <w:t xml:space="preserve"> is true so GATC sites are distributed evenly along the genome.</w:t>
      </w:r>
    </w:p>
    <w:p w14:paraId="05856A99" w14:textId="5C8B6F0C" w:rsidR="00761C6D" w:rsidRDefault="00761C6D" w:rsidP="009D57C6">
      <w:pPr>
        <w:spacing w:line="276" w:lineRule="auto"/>
        <w:jc w:val="both"/>
        <w:rPr>
          <w:rFonts w:ascii="Times New Roman" w:hAnsi="Times New Roman"/>
          <w:color w:val="000000" w:themeColor="text1"/>
          <w:sz w:val="24"/>
          <w:szCs w:val="24"/>
          <w:lang w:val="en-GB"/>
        </w:rPr>
      </w:pPr>
      <w:r>
        <w:rPr>
          <w:rFonts w:ascii="Times New Roman" w:hAnsi="Times New Roman"/>
          <w:color w:val="000000" w:themeColor="text1"/>
          <w:sz w:val="24"/>
          <w:szCs w:val="24"/>
          <w:lang w:val="en-GB"/>
        </w:rPr>
        <w:t xml:space="preserve">The amount </w:t>
      </w:r>
      <w:r w:rsidR="00005BC2">
        <w:rPr>
          <w:rFonts w:ascii="Times New Roman" w:hAnsi="Times New Roman"/>
          <w:color w:val="000000" w:themeColor="text1"/>
          <w:sz w:val="24"/>
          <w:szCs w:val="24"/>
          <w:lang w:val="en-GB"/>
        </w:rPr>
        <w:t>p</w:t>
      </w:r>
      <w:r w:rsidRPr="009D57C6">
        <w:rPr>
          <w:rFonts w:ascii="Times New Roman" w:hAnsi="Times New Roman"/>
          <w:color w:val="000000" w:themeColor="text1"/>
          <w:sz w:val="24"/>
          <w:szCs w:val="24"/>
          <w:lang w:val="en-GB"/>
        </w:rPr>
        <w:t>artial methylations</w:t>
      </w:r>
      <w:r>
        <w:rPr>
          <w:rFonts w:ascii="Times New Roman" w:hAnsi="Times New Roman"/>
          <w:color w:val="000000" w:themeColor="text1"/>
          <w:sz w:val="24"/>
          <w:szCs w:val="24"/>
          <w:lang w:val="en-GB"/>
        </w:rPr>
        <w:t xml:space="preserve"> positions found on intergenic regions for each of the SMRT datasets suggest that this data </w:t>
      </w:r>
      <w:r w:rsidRPr="009D57C6">
        <w:rPr>
          <w:rFonts w:ascii="Times New Roman" w:hAnsi="Times New Roman"/>
          <w:color w:val="000000" w:themeColor="text1"/>
          <w:sz w:val="24"/>
          <w:szCs w:val="24"/>
          <w:lang w:val="en-GB"/>
        </w:rPr>
        <w:t>follow the same distribution as GATC motifs in the genome</w:t>
      </w:r>
      <w:r>
        <w:rPr>
          <w:rFonts w:ascii="Times New Roman" w:hAnsi="Times New Roman"/>
          <w:color w:val="000000" w:themeColor="text1"/>
          <w:sz w:val="24"/>
          <w:szCs w:val="24"/>
          <w:lang w:val="en-GB"/>
        </w:rPr>
        <w:t>, i.e., even distribution.</w:t>
      </w:r>
    </w:p>
    <w:tbl>
      <w:tblPr>
        <w:tblStyle w:val="Tablaconcuadrcula"/>
        <w:tblpPr w:leftFromText="180" w:rightFromText="180" w:vertAnchor="text" w:horzAnchor="margin" w:tblpY="122"/>
        <w:tblW w:w="0" w:type="auto"/>
        <w:tblLook w:val="04A0" w:firstRow="1" w:lastRow="0" w:firstColumn="1" w:lastColumn="0" w:noHBand="0" w:noVBand="1"/>
      </w:tblPr>
      <w:tblGrid>
        <w:gridCol w:w="2350"/>
        <w:gridCol w:w="927"/>
        <w:gridCol w:w="927"/>
        <w:gridCol w:w="806"/>
        <w:gridCol w:w="927"/>
        <w:gridCol w:w="1566"/>
      </w:tblGrid>
      <w:tr w:rsidR="00ED64C3" w:rsidRPr="001A739D" w14:paraId="644E72B0" w14:textId="77777777" w:rsidTr="00B50132">
        <w:tc>
          <w:tcPr>
            <w:tcW w:w="0" w:type="auto"/>
          </w:tcPr>
          <w:p w14:paraId="15450A0A"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Positions</w:t>
            </w:r>
          </w:p>
        </w:tc>
        <w:tc>
          <w:tcPr>
            <w:tcW w:w="0" w:type="auto"/>
          </w:tcPr>
          <w:p w14:paraId="149ED94F"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0-0</w:t>
            </w:r>
          </w:p>
        </w:tc>
        <w:tc>
          <w:tcPr>
            <w:tcW w:w="0" w:type="auto"/>
          </w:tcPr>
          <w:p w14:paraId="2D035D9A"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4-4</w:t>
            </w:r>
          </w:p>
        </w:tc>
        <w:tc>
          <w:tcPr>
            <w:tcW w:w="0" w:type="auto"/>
          </w:tcPr>
          <w:p w14:paraId="752AB5BB"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6-6</w:t>
            </w:r>
          </w:p>
        </w:tc>
        <w:tc>
          <w:tcPr>
            <w:tcW w:w="0" w:type="auto"/>
          </w:tcPr>
          <w:p w14:paraId="028AD082"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7-7</w:t>
            </w:r>
          </w:p>
        </w:tc>
        <w:tc>
          <w:tcPr>
            <w:tcW w:w="0" w:type="auto"/>
          </w:tcPr>
          <w:p w14:paraId="226DAB39"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Fonts w:ascii="Times New Roman" w:hAnsi="Times New Roman"/>
                <w:color w:val="000000" w:themeColor="text1"/>
                <w:sz w:val="20"/>
                <w:szCs w:val="20"/>
                <w:lang w:val="en-GB"/>
              </w:rPr>
              <w:t>SRR1536433</w:t>
            </w:r>
          </w:p>
        </w:tc>
      </w:tr>
      <w:tr w:rsidR="00ED64C3" w:rsidRPr="001A739D" w14:paraId="105B0981" w14:textId="77777777" w:rsidTr="00B50132">
        <w:tc>
          <w:tcPr>
            <w:tcW w:w="0" w:type="auto"/>
          </w:tcPr>
          <w:p w14:paraId="3092B7A2"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cds</w:t>
            </w:r>
          </w:p>
        </w:tc>
        <w:tc>
          <w:tcPr>
            <w:tcW w:w="0" w:type="auto"/>
          </w:tcPr>
          <w:p w14:paraId="079B98B2"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284        </w:t>
            </w:r>
          </w:p>
        </w:tc>
        <w:tc>
          <w:tcPr>
            <w:tcW w:w="0" w:type="auto"/>
          </w:tcPr>
          <w:p w14:paraId="773DAC25"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224        </w:t>
            </w:r>
          </w:p>
        </w:tc>
        <w:tc>
          <w:tcPr>
            <w:tcW w:w="0" w:type="auto"/>
          </w:tcPr>
          <w:p w14:paraId="1401EC39"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348        </w:t>
            </w:r>
          </w:p>
        </w:tc>
        <w:tc>
          <w:tcPr>
            <w:tcW w:w="0" w:type="auto"/>
          </w:tcPr>
          <w:p w14:paraId="28D00606"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493        </w:t>
            </w:r>
          </w:p>
        </w:tc>
        <w:tc>
          <w:tcPr>
            <w:tcW w:w="0" w:type="auto"/>
          </w:tcPr>
          <w:p w14:paraId="4F83DA50"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251</w:t>
            </w:r>
          </w:p>
        </w:tc>
      </w:tr>
      <w:tr w:rsidR="00ED64C3" w:rsidRPr="001A739D" w14:paraId="142498BE" w14:textId="77777777" w:rsidTr="00B50132">
        <w:tc>
          <w:tcPr>
            <w:tcW w:w="0" w:type="auto"/>
          </w:tcPr>
          <w:p w14:paraId="0F88568F"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intergenic</w:t>
            </w:r>
          </w:p>
        </w:tc>
        <w:tc>
          <w:tcPr>
            <w:tcW w:w="0" w:type="auto"/>
          </w:tcPr>
          <w:p w14:paraId="7C6D645E"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346</w:t>
            </w:r>
          </w:p>
        </w:tc>
        <w:tc>
          <w:tcPr>
            <w:tcW w:w="0" w:type="auto"/>
          </w:tcPr>
          <w:p w14:paraId="0BB061BD"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267</w:t>
            </w:r>
          </w:p>
        </w:tc>
        <w:tc>
          <w:tcPr>
            <w:tcW w:w="0" w:type="auto"/>
          </w:tcPr>
          <w:p w14:paraId="08A23F3E"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393 </w:t>
            </w:r>
          </w:p>
        </w:tc>
        <w:tc>
          <w:tcPr>
            <w:tcW w:w="0" w:type="auto"/>
          </w:tcPr>
          <w:p w14:paraId="5360EE1C"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 xml:space="preserve">552 </w:t>
            </w:r>
          </w:p>
        </w:tc>
        <w:tc>
          <w:tcPr>
            <w:tcW w:w="0" w:type="auto"/>
          </w:tcPr>
          <w:p w14:paraId="489B980A" w14:textId="77777777" w:rsidR="004266E2" w:rsidRPr="001A739D" w:rsidRDefault="004266E2" w:rsidP="004266E2">
            <w:pPr>
              <w:spacing w:line="276" w:lineRule="auto"/>
              <w:jc w:val="both"/>
              <w:rPr>
                <w:rFonts w:ascii="Times New Roman" w:hAnsi="Times New Roman"/>
                <w:color w:val="000000" w:themeColor="text1"/>
                <w:sz w:val="20"/>
                <w:szCs w:val="20"/>
                <w:lang w:val="en-GB"/>
              </w:rPr>
            </w:pPr>
            <w:r w:rsidRPr="001A739D">
              <w:rPr>
                <w:rStyle w:val="gnd-iwgdh3b"/>
                <w:rFonts w:ascii="Times New Roman" w:hAnsi="Times New Roman"/>
                <w:color w:val="000000"/>
                <w:sz w:val="20"/>
                <w:szCs w:val="20"/>
                <w:bdr w:val="none" w:sz="0" w:space="0" w:color="auto" w:frame="1"/>
              </w:rPr>
              <w:t>243</w:t>
            </w:r>
          </w:p>
        </w:tc>
      </w:tr>
      <w:tr w:rsidR="00ED64C3" w:rsidRPr="001A739D" w14:paraId="5844F8DF" w14:textId="77777777" w:rsidTr="00B50132">
        <w:trPr>
          <w:trHeight w:val="300"/>
        </w:trPr>
        <w:tc>
          <w:tcPr>
            <w:tcW w:w="0" w:type="auto"/>
          </w:tcPr>
          <w:p w14:paraId="5B047415" w14:textId="77777777" w:rsidR="004266E2" w:rsidRPr="001A739D" w:rsidRDefault="004266E2" w:rsidP="004266E2">
            <w:pPr>
              <w:spacing w:line="276" w:lineRule="auto"/>
              <w:jc w:val="both"/>
              <w:rPr>
                <w:rStyle w:val="gnd-iwgdh3b"/>
                <w:rFonts w:ascii="Times New Roman" w:hAnsi="Times New Roman"/>
                <w:color w:val="000000"/>
                <w:sz w:val="20"/>
                <w:szCs w:val="20"/>
                <w:bdr w:val="none" w:sz="0" w:space="0" w:color="auto" w:frame="1"/>
              </w:rPr>
            </w:pPr>
            <w:r w:rsidRPr="001A739D">
              <w:rPr>
                <w:rStyle w:val="gnd-iwgdh3b"/>
                <w:rFonts w:ascii="Times New Roman" w:hAnsi="Times New Roman"/>
                <w:color w:val="000000"/>
                <w:sz w:val="20"/>
                <w:szCs w:val="20"/>
                <w:bdr w:val="none" w:sz="0" w:space="0" w:color="auto" w:frame="1"/>
              </w:rPr>
              <w:t>Percentage intergenic</w:t>
            </w:r>
          </w:p>
        </w:tc>
        <w:tc>
          <w:tcPr>
            <w:tcW w:w="0" w:type="auto"/>
          </w:tcPr>
          <w:p w14:paraId="54E63945"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54</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92</w:t>
            </w:r>
          </w:p>
        </w:tc>
        <w:tc>
          <w:tcPr>
            <w:tcW w:w="0" w:type="auto"/>
          </w:tcPr>
          <w:p w14:paraId="1F2FFEA2"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54</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37</w:t>
            </w:r>
          </w:p>
        </w:tc>
        <w:tc>
          <w:tcPr>
            <w:tcW w:w="0" w:type="auto"/>
          </w:tcPr>
          <w:p w14:paraId="0F485C47"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53</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0</w:t>
            </w:r>
            <w:r>
              <w:rPr>
                <w:rFonts w:ascii="Times New Roman" w:eastAsia="Times New Roman" w:hAnsi="Times New Roman"/>
                <w:color w:val="000000"/>
                <w:sz w:val="20"/>
                <w:szCs w:val="20"/>
                <w:bdr w:val="none" w:sz="0" w:space="0" w:color="auto" w:frame="1"/>
                <w:lang w:val="en-GB" w:eastAsia="en-GB"/>
              </w:rPr>
              <w:t>4</w:t>
            </w:r>
          </w:p>
        </w:tc>
        <w:tc>
          <w:tcPr>
            <w:tcW w:w="0" w:type="auto"/>
          </w:tcPr>
          <w:p w14:paraId="6608D7F2"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Pr>
                <w:rFonts w:ascii="Times New Roman" w:eastAsia="Times New Roman" w:hAnsi="Times New Roman"/>
                <w:color w:val="000000"/>
                <w:sz w:val="20"/>
                <w:szCs w:val="20"/>
                <w:bdr w:val="none" w:sz="0" w:space="0" w:color="auto" w:frame="1"/>
                <w:lang w:val="en-GB" w:eastAsia="en-GB"/>
              </w:rPr>
              <w:t>5</w:t>
            </w:r>
            <w:r w:rsidRPr="001A739D">
              <w:rPr>
                <w:rFonts w:ascii="Times New Roman" w:eastAsia="Times New Roman" w:hAnsi="Times New Roman"/>
                <w:color w:val="000000"/>
                <w:sz w:val="20"/>
                <w:szCs w:val="20"/>
                <w:bdr w:val="none" w:sz="0" w:space="0" w:color="auto" w:frame="1"/>
                <w:lang w:val="en-GB" w:eastAsia="en-GB"/>
              </w:rPr>
              <w:t>2</w:t>
            </w:r>
            <w:r>
              <w:rPr>
                <w:rFonts w:ascii="Times New Roman" w:eastAsia="Times New Roman" w:hAnsi="Times New Roman"/>
                <w:color w:val="000000"/>
                <w:sz w:val="20"/>
                <w:szCs w:val="20"/>
                <w:bdr w:val="none" w:sz="0" w:space="0" w:color="auto" w:frame="1"/>
                <w:lang w:val="en-GB" w:eastAsia="en-GB"/>
              </w:rPr>
              <w:t>.</w:t>
            </w:r>
            <w:r w:rsidRPr="001A739D">
              <w:rPr>
                <w:rFonts w:ascii="Times New Roman" w:eastAsia="Times New Roman" w:hAnsi="Times New Roman"/>
                <w:color w:val="000000"/>
                <w:sz w:val="20"/>
                <w:szCs w:val="20"/>
                <w:bdr w:val="none" w:sz="0" w:space="0" w:color="auto" w:frame="1"/>
                <w:lang w:val="en-GB" w:eastAsia="en-GB"/>
              </w:rPr>
              <w:t>8</w:t>
            </w:r>
            <w:r>
              <w:rPr>
                <w:rFonts w:ascii="Times New Roman" w:eastAsia="Times New Roman" w:hAnsi="Times New Roman"/>
                <w:color w:val="000000"/>
                <w:sz w:val="20"/>
                <w:szCs w:val="20"/>
                <w:bdr w:val="none" w:sz="0" w:space="0" w:color="auto" w:frame="1"/>
                <w:lang w:val="en-GB" w:eastAsia="en-GB"/>
              </w:rPr>
              <w:t>3</w:t>
            </w:r>
          </w:p>
        </w:tc>
        <w:tc>
          <w:tcPr>
            <w:tcW w:w="0" w:type="auto"/>
          </w:tcPr>
          <w:p w14:paraId="7C515C0A"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49</w:t>
            </w:r>
            <w:r>
              <w:rPr>
                <w:rFonts w:ascii="Times New Roman" w:eastAsia="Times New Roman" w:hAnsi="Times New Roman"/>
                <w:color w:val="000000"/>
                <w:sz w:val="20"/>
                <w:szCs w:val="20"/>
                <w:bdr w:val="none" w:sz="0" w:space="0" w:color="auto" w:frame="1"/>
                <w:lang w:val="en-GB" w:eastAsia="en-GB"/>
              </w:rPr>
              <w:t>.20</w:t>
            </w:r>
          </w:p>
        </w:tc>
      </w:tr>
      <w:tr w:rsidR="00ED64C3" w:rsidRPr="001A739D" w14:paraId="69A7AC84" w14:textId="77777777" w:rsidTr="00B50132">
        <w:tc>
          <w:tcPr>
            <w:tcW w:w="0" w:type="auto"/>
            <w:tcBorders>
              <w:bottom w:val="single" w:sz="4" w:space="0" w:color="auto"/>
            </w:tcBorders>
          </w:tcPr>
          <w:p w14:paraId="690C6BFC" w14:textId="77777777" w:rsidR="004266E2" w:rsidRPr="001A739D" w:rsidRDefault="004266E2" w:rsidP="004266E2">
            <w:pPr>
              <w:spacing w:line="276" w:lineRule="auto"/>
              <w:jc w:val="both"/>
              <w:rPr>
                <w:rStyle w:val="gnd-iwgdh3b"/>
                <w:rFonts w:ascii="Times New Roman" w:hAnsi="Times New Roman"/>
                <w:color w:val="000000"/>
                <w:sz w:val="20"/>
                <w:szCs w:val="20"/>
                <w:bdr w:val="none" w:sz="0" w:space="0" w:color="auto" w:frame="1"/>
              </w:rPr>
            </w:pPr>
            <w:r w:rsidRPr="001A739D">
              <w:rPr>
                <w:rStyle w:val="gnd-iwgdh3b"/>
                <w:rFonts w:ascii="Times New Roman" w:hAnsi="Times New Roman"/>
                <w:color w:val="000000"/>
                <w:sz w:val="20"/>
                <w:szCs w:val="20"/>
                <w:bdr w:val="none" w:sz="0" w:space="0" w:color="auto" w:frame="1"/>
              </w:rPr>
              <w:t>Pvalue binom. test</w:t>
            </w:r>
          </w:p>
        </w:tc>
        <w:tc>
          <w:tcPr>
            <w:tcW w:w="0" w:type="auto"/>
            <w:tcBorders>
              <w:bottom w:val="single" w:sz="4" w:space="0" w:color="auto"/>
            </w:tcBorders>
          </w:tcPr>
          <w:p w14:paraId="1C978EBF"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0.3384</w:t>
            </w:r>
          </w:p>
        </w:tc>
        <w:tc>
          <w:tcPr>
            <w:tcW w:w="0" w:type="auto"/>
            <w:tcBorders>
              <w:bottom w:val="single" w:sz="4" w:space="0" w:color="auto"/>
            </w:tcBorders>
          </w:tcPr>
          <w:p w14:paraId="7D4BF3F3"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rPr>
            </w:pPr>
            <w:r w:rsidRPr="001A739D">
              <w:rPr>
                <w:rFonts w:ascii="Times New Roman" w:eastAsia="Times New Roman" w:hAnsi="Times New Roman"/>
                <w:color w:val="000000"/>
                <w:sz w:val="20"/>
                <w:szCs w:val="20"/>
                <w:bdr w:val="none" w:sz="0" w:space="0" w:color="auto" w:frame="1"/>
                <w:lang w:val="en-GB" w:eastAsia="en-GB"/>
              </w:rPr>
              <w:t>0.5569</w:t>
            </w:r>
          </w:p>
        </w:tc>
        <w:tc>
          <w:tcPr>
            <w:tcW w:w="0" w:type="auto"/>
            <w:tcBorders>
              <w:bottom w:val="single" w:sz="4" w:space="0" w:color="auto"/>
            </w:tcBorders>
          </w:tcPr>
          <w:p w14:paraId="65DAA4D1" w14:textId="77777777" w:rsidR="004266E2" w:rsidRPr="001A739D" w:rsidRDefault="004266E2" w:rsidP="004266E2">
            <w:pPr>
              <w:spacing w:line="276" w:lineRule="auto"/>
              <w:jc w:val="both"/>
              <w:rPr>
                <w:rStyle w:val="gnd-iwgdh3b"/>
                <w:rFonts w:ascii="Times New Roman" w:hAnsi="Times New Roman"/>
                <w:color w:val="000000"/>
                <w:sz w:val="20"/>
                <w:szCs w:val="20"/>
                <w:bdr w:val="none" w:sz="0" w:space="0" w:color="auto" w:frame="1"/>
              </w:rPr>
            </w:pPr>
            <w:r w:rsidRPr="001A739D">
              <w:rPr>
                <w:rStyle w:val="gnd-iwgdh3b"/>
                <w:rFonts w:ascii="Times New Roman" w:hAnsi="Times New Roman"/>
                <w:color w:val="000000"/>
                <w:sz w:val="20"/>
                <w:szCs w:val="20"/>
                <w:bdr w:val="none" w:sz="0" w:space="0" w:color="auto" w:frame="1"/>
              </w:rPr>
              <w:t>1</w:t>
            </w:r>
          </w:p>
        </w:tc>
        <w:tc>
          <w:tcPr>
            <w:tcW w:w="0" w:type="auto"/>
            <w:tcBorders>
              <w:bottom w:val="single" w:sz="4" w:space="0" w:color="auto"/>
            </w:tcBorders>
          </w:tcPr>
          <w:p w14:paraId="0FF1C35D"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0.9259</w:t>
            </w:r>
          </w:p>
        </w:tc>
        <w:tc>
          <w:tcPr>
            <w:tcW w:w="0" w:type="auto"/>
            <w:tcBorders>
              <w:bottom w:val="single" w:sz="4" w:space="0" w:color="auto"/>
            </w:tcBorders>
          </w:tcPr>
          <w:p w14:paraId="48E08DAB" w14:textId="77777777" w:rsidR="004266E2" w:rsidRPr="001A739D" w:rsidRDefault="004266E2" w:rsidP="004266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1A739D">
              <w:rPr>
                <w:rFonts w:ascii="Times New Roman" w:eastAsia="Times New Roman" w:hAnsi="Times New Roman"/>
                <w:color w:val="000000"/>
                <w:sz w:val="20"/>
                <w:szCs w:val="20"/>
                <w:bdr w:val="none" w:sz="0" w:space="0" w:color="auto" w:frame="1"/>
                <w:lang w:val="en-GB" w:eastAsia="en-GB"/>
              </w:rPr>
              <w:t>0.09531</w:t>
            </w:r>
          </w:p>
        </w:tc>
      </w:tr>
      <w:tr w:rsidR="004266E2" w:rsidRPr="0068425C" w14:paraId="20DCBC49" w14:textId="77777777" w:rsidTr="004266E2">
        <w:tc>
          <w:tcPr>
            <w:tcW w:w="0" w:type="auto"/>
            <w:gridSpan w:val="6"/>
            <w:tcBorders>
              <w:top w:val="single" w:sz="4" w:space="0" w:color="auto"/>
              <w:left w:val="nil"/>
              <w:bottom w:val="nil"/>
              <w:right w:val="nil"/>
            </w:tcBorders>
          </w:tcPr>
          <w:p w14:paraId="273E6CB2" w14:textId="1F3E26E9" w:rsidR="004266E2" w:rsidRPr="006A6EE7" w:rsidRDefault="004266E2" w:rsidP="00B50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before="240"/>
              <w:rPr>
                <w:rFonts w:asciiTheme="minorHAnsi" w:eastAsia="Times New Roman" w:hAnsiTheme="minorHAnsi" w:cstheme="minorHAnsi"/>
                <w:i/>
                <w:iCs/>
                <w:color w:val="808080" w:themeColor="background1" w:themeShade="80"/>
                <w:sz w:val="20"/>
                <w:szCs w:val="20"/>
                <w:bdr w:val="none" w:sz="0" w:space="0" w:color="auto" w:frame="1"/>
                <w:lang w:val="en-GB" w:eastAsia="en-GB"/>
              </w:rPr>
            </w:pPr>
            <w:r w:rsidRPr="006A6EE7">
              <w:rPr>
                <w:rStyle w:val="gnd-iwgdh3b"/>
                <w:rFonts w:asciiTheme="minorHAnsi" w:hAnsiTheme="minorHAnsi" w:cstheme="minorHAnsi"/>
                <w:i/>
                <w:iCs/>
                <w:color w:val="808080" w:themeColor="background1" w:themeShade="80"/>
                <w:sz w:val="20"/>
                <w:szCs w:val="20"/>
                <w:bdr w:val="none" w:sz="0" w:space="0" w:color="auto" w:frame="1"/>
                <w:lang w:val="en-GB"/>
              </w:rPr>
              <w:t>Table 13. Number of partial methylation positions found at each region for SMRT datasets</w:t>
            </w:r>
          </w:p>
        </w:tc>
      </w:tr>
    </w:tbl>
    <w:p w14:paraId="3BDF35BA" w14:textId="77777777" w:rsidR="00761C6D" w:rsidRDefault="00761C6D" w:rsidP="009D57C6">
      <w:pPr>
        <w:spacing w:line="276" w:lineRule="auto"/>
        <w:jc w:val="both"/>
        <w:rPr>
          <w:rFonts w:ascii="Times New Roman" w:hAnsi="Times New Roman"/>
          <w:color w:val="000000" w:themeColor="text1"/>
          <w:sz w:val="24"/>
          <w:szCs w:val="24"/>
          <w:lang w:val="en-GB"/>
        </w:rPr>
      </w:pPr>
    </w:p>
    <w:p w14:paraId="1AE5E6BC" w14:textId="02126C72" w:rsidR="001A118E" w:rsidRPr="00DA7967" w:rsidRDefault="006A6EE7" w:rsidP="004266E2">
      <w:pPr>
        <w:spacing w:line="276" w:lineRule="auto"/>
        <w:jc w:val="both"/>
        <w:rPr>
          <w:rFonts w:ascii="Times New Roman" w:eastAsia="Times New Roman" w:hAnsi="Times New Roman"/>
          <w:sz w:val="24"/>
          <w:szCs w:val="24"/>
          <w:lang w:val="en-GB" w:eastAsia="en-GB"/>
        </w:rPr>
      </w:pPr>
      <w:r>
        <w:rPr>
          <w:rFonts w:ascii="Times New Roman" w:hAnsi="Times New Roman"/>
          <w:noProof/>
          <w:color w:val="000000" w:themeColor="text1"/>
          <w:sz w:val="24"/>
          <w:szCs w:val="24"/>
        </w:rPr>
        <w:lastRenderedPageBreak/>
        <mc:AlternateContent>
          <mc:Choice Requires="wpg">
            <w:drawing>
              <wp:anchor distT="0" distB="0" distL="114300" distR="114300" simplePos="0" relativeHeight="251869184" behindDoc="0" locked="0" layoutInCell="1" allowOverlap="1" wp14:anchorId="17D6FF33" wp14:editId="38374AAA">
                <wp:simplePos x="0" y="0"/>
                <wp:positionH relativeFrom="column">
                  <wp:posOffset>2203392</wp:posOffset>
                </wp:positionH>
                <wp:positionV relativeFrom="paragraph">
                  <wp:posOffset>6502920</wp:posOffset>
                </wp:positionV>
                <wp:extent cx="3261360" cy="2386965"/>
                <wp:effectExtent l="0" t="0" r="0" b="0"/>
                <wp:wrapSquare wrapText="bothSides"/>
                <wp:docPr id="1685056716" name="Group 29"/>
                <wp:cNvGraphicFramePr/>
                <a:graphic xmlns:a="http://schemas.openxmlformats.org/drawingml/2006/main">
                  <a:graphicData uri="http://schemas.microsoft.com/office/word/2010/wordprocessingGroup">
                    <wpg:wgp>
                      <wpg:cNvGrpSpPr/>
                      <wpg:grpSpPr>
                        <a:xfrm>
                          <a:off x="0" y="0"/>
                          <a:ext cx="3261360" cy="2386965"/>
                          <a:chOff x="0" y="0"/>
                          <a:chExt cx="3261360" cy="2386965"/>
                        </a:xfrm>
                      </wpg:grpSpPr>
                      <pic:pic xmlns:pic="http://schemas.openxmlformats.org/drawingml/2006/picture">
                        <pic:nvPicPr>
                          <pic:cNvPr id="220531853" name="Picture 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261360" cy="2012950"/>
                          </a:xfrm>
                          <a:prstGeom prst="rect">
                            <a:avLst/>
                          </a:prstGeom>
                        </pic:spPr>
                      </pic:pic>
                      <wps:wsp>
                        <wps:cNvPr id="1263510760" name="Text Box 1"/>
                        <wps:cNvSpPr txBox="1"/>
                        <wps:spPr>
                          <a:xfrm>
                            <a:off x="0" y="1981200"/>
                            <a:ext cx="3261360" cy="405765"/>
                          </a:xfrm>
                          <a:prstGeom prst="rect">
                            <a:avLst/>
                          </a:prstGeom>
                          <a:solidFill>
                            <a:prstClr val="white"/>
                          </a:solidFill>
                          <a:ln>
                            <a:noFill/>
                          </a:ln>
                        </wps:spPr>
                        <wps:txbx>
                          <w:txbxContent>
                            <w:p w14:paraId="6D89441E" w14:textId="74F1ECE9" w:rsidR="0068425C" w:rsidRPr="006A6EE7" w:rsidRDefault="0068425C" w:rsidP="006A6EE7">
                              <w:pPr>
                                <w:pStyle w:val="Descripcin"/>
                                <w:rPr>
                                  <w:lang w:val="en-GB"/>
                                </w:rPr>
                              </w:pPr>
                              <w:r w:rsidRPr="006A6EE7">
                                <w:rPr>
                                  <w:lang w:val="en-GB"/>
                                </w:rPr>
                                <w:t>Figure</w:t>
                              </w:r>
                              <w:r>
                                <w:rPr>
                                  <w:lang w:val="en-GB"/>
                                </w:rPr>
                                <w:t xml:space="preserve"> </w:t>
                              </w:r>
                              <w:r w:rsidRPr="006A6EE7">
                                <w:rPr>
                                  <w:lang w:val="en-GB"/>
                                </w:rPr>
                                <w:t>3</w:t>
                              </w:r>
                              <w:r>
                                <w:rPr>
                                  <w:lang w:val="en-GB"/>
                                </w:rPr>
                                <w:t xml:space="preserve">8. </w:t>
                              </w:r>
                              <w:r w:rsidRPr="006A6EE7">
                                <w:rPr>
                                  <w:lang w:val="en-GB"/>
                                </w:rPr>
                                <w:t xml:space="preserve"> Likelihood finding at least one GATC motif in a 100bp sequence picked from the cds or the whole background genome.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D6FF33" id="Group 29" o:spid="_x0000_s1179" style="position:absolute;left:0;text-align:left;margin-left:173.5pt;margin-top:512.05pt;width:256.8pt;height:187.95pt;z-index:251869184" coordsize="32613,23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">
                <v:shape id="Picture 3" o:spid="_x0000_s1180" type="#_x0000_t75" style="position:absolute;width:32613;height:2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">
                  <v:imagedata r:id="rId168" o:title=""/>
                </v:shape>
                <v:shape id="_x0000_s1181" type="#_x0000_t202" style="position:absolute;top:19812;width:326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" stroked="f">
                  <v:textbox style="mso-fit-shape-to-text:t" inset="0,0,0,0">
                    <w:txbxContent>
                      <w:p w14:paraId="6D89441E" w14:textId="74F1ECE9" w:rsidR="0068425C" w:rsidRPr="006A6EE7" w:rsidRDefault="0068425C" w:rsidP="006A6EE7">
                        <w:pPr>
                          <w:pStyle w:val="Descripcin"/>
                          <w:rPr>
                            <w:lang w:val="en-GB"/>
                          </w:rPr>
                        </w:pPr>
                        <w:r w:rsidRPr="006A6EE7">
                          <w:rPr>
                            <w:lang w:val="en-GB"/>
                          </w:rPr>
                          <w:t>Figure</w:t>
                        </w:r>
                        <w:r>
                          <w:rPr>
                            <w:lang w:val="en-GB"/>
                          </w:rPr>
                          <w:t xml:space="preserve"> </w:t>
                        </w:r>
                        <w:r w:rsidRPr="006A6EE7">
                          <w:rPr>
                            <w:lang w:val="en-GB"/>
                          </w:rPr>
                          <w:t>3</w:t>
                        </w:r>
                        <w:r>
                          <w:rPr>
                            <w:lang w:val="en-GB"/>
                          </w:rPr>
                          <w:t xml:space="preserve">8. </w:t>
                        </w:r>
                        <w:r w:rsidRPr="006A6EE7">
                          <w:rPr>
                            <w:lang w:val="en-GB"/>
                          </w:rPr>
                          <w:t xml:space="preserve"> Likelihood finding at least one GATC motif in a 100bp sequence picked from the cds or the whole background genome.</w:t>
                        </w:r>
                      </w:p>
                    </w:txbxContent>
                  </v:textbox>
                </v:shape>
                <w10:wrap type="square"/>
              </v:group>
            </w:pict>
          </mc:Fallback>
        </mc:AlternateContent>
      </w:r>
      <w:r>
        <w:rPr>
          <w:rFonts w:ascii="Times New Roman" w:hAnsi="Times New Roman"/>
          <w:noProof/>
          <w:color w:val="000000" w:themeColor="text1"/>
          <w:sz w:val="24"/>
          <w:szCs w:val="24"/>
        </w:rPr>
        <mc:AlternateContent>
          <mc:Choice Requires="wpg">
            <w:drawing>
              <wp:anchor distT="0" distB="0" distL="114300" distR="114300" simplePos="0" relativeHeight="251866112" behindDoc="0" locked="0" layoutInCell="1" allowOverlap="1" wp14:anchorId="70404178" wp14:editId="676C138F">
                <wp:simplePos x="0" y="0"/>
                <wp:positionH relativeFrom="column">
                  <wp:posOffset>2577465</wp:posOffset>
                </wp:positionH>
                <wp:positionV relativeFrom="paragraph">
                  <wp:posOffset>3124950</wp:posOffset>
                </wp:positionV>
                <wp:extent cx="2812415" cy="3411855"/>
                <wp:effectExtent l="0" t="0" r="6985" b="0"/>
                <wp:wrapSquare wrapText="bothSides"/>
                <wp:docPr id="1909143852" name="Group 28"/>
                <wp:cNvGraphicFramePr/>
                <a:graphic xmlns:a="http://schemas.openxmlformats.org/drawingml/2006/main">
                  <a:graphicData uri="http://schemas.microsoft.com/office/word/2010/wordprocessingGroup">
                    <wpg:wgp>
                      <wpg:cNvGrpSpPr/>
                      <wpg:grpSpPr>
                        <a:xfrm>
                          <a:off x="0" y="0"/>
                          <a:ext cx="2812415" cy="3411855"/>
                          <a:chOff x="0" y="0"/>
                          <a:chExt cx="2812415" cy="3411855"/>
                        </a:xfrm>
                      </wpg:grpSpPr>
                      <pic:pic xmlns:pic="http://schemas.openxmlformats.org/drawingml/2006/picture">
                        <pic:nvPicPr>
                          <pic:cNvPr id="1300447699" name="Picture 1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2812415" cy="2947670"/>
                          </a:xfrm>
                          <a:prstGeom prst="rect">
                            <a:avLst/>
                          </a:prstGeom>
                        </pic:spPr>
                      </pic:pic>
                      <wps:wsp>
                        <wps:cNvPr id="294205285" name="Text Box 1"/>
                        <wps:cNvSpPr txBox="1"/>
                        <wps:spPr>
                          <a:xfrm>
                            <a:off x="0" y="3006090"/>
                            <a:ext cx="2812415" cy="405765"/>
                          </a:xfrm>
                          <a:prstGeom prst="rect">
                            <a:avLst/>
                          </a:prstGeom>
                          <a:solidFill>
                            <a:prstClr val="white"/>
                          </a:solidFill>
                          <a:ln>
                            <a:noFill/>
                          </a:ln>
                        </wps:spPr>
                        <wps:txbx>
                          <w:txbxContent>
                            <w:p w14:paraId="6A1A9277" w14:textId="3D0734B0" w:rsidR="0068425C" w:rsidRPr="006A6EE7" w:rsidRDefault="0068425C" w:rsidP="006A6EE7">
                              <w:pPr>
                                <w:pStyle w:val="Descripcin"/>
                                <w:jc w:val="both"/>
                                <w:rPr>
                                  <w:rFonts w:ascii="Times New Roman" w:hAnsi="Times New Roman"/>
                                  <w:noProof/>
                                  <w:color w:val="000000" w:themeColor="text1"/>
                                  <w:sz w:val="24"/>
                                  <w:szCs w:val="24"/>
                                  <w:lang w:val="en-GB"/>
                                </w:rPr>
                              </w:pPr>
                              <w:r w:rsidRPr="006A6EE7">
                                <w:rPr>
                                  <w:lang w:val="en-GB"/>
                                </w:rPr>
                                <w:t>Figure</w:t>
                              </w:r>
                              <w:r>
                                <w:rPr>
                                  <w:lang w:val="en-GB"/>
                                </w:rPr>
                                <w:t xml:space="preserve"> </w:t>
                              </w:r>
                              <w:r w:rsidRPr="006A6EE7">
                                <w:rPr>
                                  <w:lang w:val="en-GB"/>
                                </w:rPr>
                                <w:t>3</w:t>
                              </w:r>
                              <w:r>
                                <w:rPr>
                                  <w:lang w:val="en-GB"/>
                                </w:rPr>
                                <w:t>7</w:t>
                              </w:r>
                              <w:r w:rsidRPr="006A6EE7">
                                <w:rPr>
                                  <w:lang w:val="en-GB"/>
                                </w:rPr>
                                <w:t xml:space="preserve">. </w:t>
                              </w:r>
                              <w:r>
                                <w:rPr>
                                  <w:lang w:val="en-GB"/>
                                </w:rPr>
                                <w:t xml:space="preserve"> </w:t>
                              </w:r>
                              <w:r w:rsidRPr="006A6EE7">
                                <w:rPr>
                                  <w:lang w:val="en-GB"/>
                                </w:rPr>
                                <w:t>Log2 fold enrichment of 4-mers in random subsamples of cds with respect to the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404178" id="Group 28" o:spid="_x0000_s1182" style="position:absolute;left:0;text-align:left;margin-left:202.95pt;margin-top:246.05pt;width:221.45pt;height:268.65pt;z-index:251866112" coordsize="28124,3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">
                <v:shape id="Picture 15" o:spid="_x0000_s1183" type="#_x0000_t75" style="position:absolute;width:28124;height:29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">
                  <v:imagedata r:id="rId170" o:title=""/>
                </v:shape>
                <v:shape id="_x0000_s1184" type="#_x0000_t202" style="position:absolute;top:30060;width:2812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" stroked="f">
                  <v:textbox style="mso-fit-shape-to-text:t" inset="0,0,0,0">
                    <w:txbxContent>
                      <w:p w14:paraId="6A1A9277" w14:textId="3D0734B0" w:rsidR="0068425C" w:rsidRPr="006A6EE7" w:rsidRDefault="0068425C" w:rsidP="006A6EE7">
                        <w:pPr>
                          <w:pStyle w:val="Descripcin"/>
                          <w:jc w:val="both"/>
                          <w:rPr>
                            <w:rFonts w:ascii="Times New Roman" w:hAnsi="Times New Roman"/>
                            <w:noProof/>
                            <w:color w:val="000000" w:themeColor="text1"/>
                            <w:sz w:val="24"/>
                            <w:szCs w:val="24"/>
                            <w:lang w:val="en-GB"/>
                          </w:rPr>
                        </w:pPr>
                        <w:r w:rsidRPr="006A6EE7">
                          <w:rPr>
                            <w:lang w:val="en-GB"/>
                          </w:rPr>
                          <w:t>Figure</w:t>
                        </w:r>
                        <w:r>
                          <w:rPr>
                            <w:lang w:val="en-GB"/>
                          </w:rPr>
                          <w:t xml:space="preserve"> </w:t>
                        </w:r>
                        <w:r w:rsidRPr="006A6EE7">
                          <w:rPr>
                            <w:lang w:val="en-GB"/>
                          </w:rPr>
                          <w:t>3</w:t>
                        </w:r>
                        <w:r>
                          <w:rPr>
                            <w:lang w:val="en-GB"/>
                          </w:rPr>
                          <w:t>7</w:t>
                        </w:r>
                        <w:r w:rsidRPr="006A6EE7">
                          <w:rPr>
                            <w:lang w:val="en-GB"/>
                          </w:rPr>
                          <w:t xml:space="preserve">. </w:t>
                        </w:r>
                        <w:r>
                          <w:rPr>
                            <w:lang w:val="en-GB"/>
                          </w:rPr>
                          <w:t xml:space="preserve"> </w:t>
                        </w:r>
                        <w:r w:rsidRPr="006A6EE7">
                          <w:rPr>
                            <w:lang w:val="en-GB"/>
                          </w:rPr>
                          <w:t>Log2 fold enrichment of 4-mers in random subsamples of cds with respect to the background</w:t>
                        </w:r>
                      </w:p>
                    </w:txbxContent>
                  </v:textbox>
                </v:shape>
                <w10:wrap type="square"/>
              </v:group>
            </w:pict>
          </mc:Fallback>
        </mc:AlternateContent>
      </w:r>
      <w:r>
        <w:rPr>
          <w:rFonts w:ascii="Times New Roman" w:hAnsi="Times New Roman"/>
          <w:noProof/>
          <w:color w:val="000000" w:themeColor="text1"/>
          <w:sz w:val="24"/>
          <w:szCs w:val="24"/>
        </w:rPr>
        <mc:AlternateContent>
          <mc:Choice Requires="wpg">
            <w:drawing>
              <wp:anchor distT="0" distB="0" distL="114300" distR="114300" simplePos="0" relativeHeight="251863040" behindDoc="0" locked="0" layoutInCell="1" allowOverlap="1" wp14:anchorId="567ABC54" wp14:editId="7A27E43E">
                <wp:simplePos x="0" y="0"/>
                <wp:positionH relativeFrom="column">
                  <wp:posOffset>-34117</wp:posOffset>
                </wp:positionH>
                <wp:positionV relativeFrom="paragraph">
                  <wp:posOffset>750</wp:posOffset>
                </wp:positionV>
                <wp:extent cx="5232400" cy="3190240"/>
                <wp:effectExtent l="0" t="0" r="6350" b="0"/>
                <wp:wrapTopAndBottom/>
                <wp:docPr id="517941318" name="Group 27"/>
                <wp:cNvGraphicFramePr/>
                <a:graphic xmlns:a="http://schemas.openxmlformats.org/drawingml/2006/main">
                  <a:graphicData uri="http://schemas.microsoft.com/office/word/2010/wordprocessingGroup">
                    <wpg:wgp>
                      <wpg:cNvGrpSpPr/>
                      <wpg:grpSpPr>
                        <a:xfrm>
                          <a:off x="0" y="0"/>
                          <a:ext cx="5232400" cy="3190240"/>
                          <a:chOff x="0" y="0"/>
                          <a:chExt cx="5232400" cy="3190240"/>
                        </a:xfrm>
                      </wpg:grpSpPr>
                      <wpg:grpSp>
                        <wpg:cNvPr id="704373800" name="Group 16"/>
                        <wpg:cNvGrpSpPr/>
                        <wpg:grpSpPr>
                          <a:xfrm>
                            <a:off x="0" y="0"/>
                            <a:ext cx="5232400" cy="2730500"/>
                            <a:chOff x="0" y="0"/>
                            <a:chExt cx="5232400" cy="2730500"/>
                          </a:xfrm>
                        </wpg:grpSpPr>
                        <wpg:grpSp>
                          <wpg:cNvPr id="1061406987" name="Group 14"/>
                          <wpg:cNvGrpSpPr/>
                          <wpg:grpSpPr>
                            <a:xfrm>
                              <a:off x="0" y="0"/>
                              <a:ext cx="5232400" cy="2730500"/>
                              <a:chOff x="0" y="0"/>
                              <a:chExt cx="5232400" cy="2730500"/>
                            </a:xfrm>
                          </wpg:grpSpPr>
                          <wpg:grpSp>
                            <wpg:cNvPr id="1617020802" name="Group 10"/>
                            <wpg:cNvGrpSpPr/>
                            <wpg:grpSpPr>
                              <a:xfrm>
                                <a:off x="0" y="0"/>
                                <a:ext cx="5232400" cy="2730500"/>
                                <a:chOff x="0" y="0"/>
                                <a:chExt cx="5232400" cy="2730500"/>
                              </a:xfrm>
                            </wpg:grpSpPr>
                            <pic:pic xmlns:pic="http://schemas.openxmlformats.org/drawingml/2006/picture">
                              <pic:nvPicPr>
                                <pic:cNvPr id="828402605" name="Picture 8"/>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32400" cy="2730500"/>
                                </a:xfrm>
                                <a:prstGeom prst="rect">
                                  <a:avLst/>
                                </a:prstGeom>
                              </pic:spPr>
                            </pic:pic>
                            <wps:wsp>
                              <wps:cNvPr id="286565719" name="Rectangle 9"/>
                              <wps:cNvSpPr/>
                              <wps:spPr>
                                <a:xfrm>
                                  <a:off x="138545" y="1503218"/>
                                  <a:ext cx="2479675" cy="45719"/>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3800966" name="Text Box 12"/>
                            <wps:cNvSpPr txBox="1"/>
                            <wps:spPr>
                              <a:xfrm>
                                <a:off x="3034553" y="1187823"/>
                                <a:ext cx="512618" cy="256309"/>
                              </a:xfrm>
                              <a:prstGeom prst="rect">
                                <a:avLst/>
                              </a:prstGeom>
                              <a:solidFill>
                                <a:schemeClr val="bg1">
                                  <a:lumMod val="95000"/>
                                </a:schemeClr>
                              </a:solidFill>
                              <a:ln w="6350">
                                <a:solidFill>
                                  <a:srgbClr val="FF0000"/>
                                </a:solidFill>
                              </a:ln>
                            </wps:spPr>
                            <wps:txbx>
                              <w:txbxContent>
                                <w:p w14:paraId="600FB2D0" w14:textId="16E90669" w:rsidR="0068425C" w:rsidRDefault="0068425C">
                                  <w:r>
                                    <w:t>GATC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3848968" name="Straight Connector 13"/>
                          <wps:cNvCnPr/>
                          <wps:spPr>
                            <a:xfrm flipH="1">
                              <a:off x="145472" y="1191491"/>
                              <a:ext cx="2891117" cy="304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80972861" name="Straight Connector 13"/>
                          <wps:cNvCnPr/>
                          <wps:spPr>
                            <a:xfrm flipH="1">
                              <a:off x="145472" y="1440873"/>
                              <a:ext cx="2895226" cy="11205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948703828" name="Text Box 1"/>
                        <wps:cNvSpPr txBox="1"/>
                        <wps:spPr>
                          <a:xfrm>
                            <a:off x="0" y="2784475"/>
                            <a:ext cx="5232400" cy="405765"/>
                          </a:xfrm>
                          <a:prstGeom prst="rect">
                            <a:avLst/>
                          </a:prstGeom>
                          <a:solidFill>
                            <a:prstClr val="white"/>
                          </a:solidFill>
                          <a:ln>
                            <a:noFill/>
                          </a:ln>
                        </wps:spPr>
                        <wps:txbx>
                          <w:txbxContent>
                            <w:p w14:paraId="17B3A2EF" w14:textId="4E6AA602" w:rsidR="0068425C" w:rsidRPr="006A6EE7" w:rsidRDefault="0068425C" w:rsidP="006A6EE7">
                              <w:pPr>
                                <w:pStyle w:val="Descripcin"/>
                                <w:rPr>
                                  <w:rFonts w:ascii="Times New Roman" w:hAnsi="Times New Roman"/>
                                  <w:noProof/>
                                  <w:color w:val="000000" w:themeColor="text1"/>
                                  <w:sz w:val="24"/>
                                  <w:szCs w:val="24"/>
                                  <w:lang w:val="en-GB"/>
                                </w:rPr>
                              </w:pPr>
                              <w:r w:rsidRPr="006A6EE7">
                                <w:rPr>
                                  <w:lang w:val="en-GB"/>
                                </w:rPr>
                                <w:t xml:space="preserve">Figure </w:t>
                              </w:r>
                              <w:r w:rsidRPr="0068425C">
                                <w:rPr>
                                  <w:lang w:val="en-US"/>
                                </w:rPr>
                                <w:t>36</w:t>
                              </w:r>
                              <w:r w:rsidRPr="006A6EE7">
                                <w:rPr>
                                  <w:lang w:val="en-GB"/>
                                </w:rPr>
                                <w:t>. Most enriched 4-mers in cds and respective total ocurrence in 100bp subsequences of all cds annotated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ABC54" id="Group 27" o:spid="_x0000_s1185" style="position:absolute;left:0;text-align:left;margin-left:-2.7pt;margin-top:.05pt;width:412pt;height:251.2pt;z-index:251863040" coordsize="52324,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">
                <v:group id="_x0000_s1186" style="position:absolute;width:52324;height:27305" coordsize="52324,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">
                  <v:group id="Group 14" o:spid="_x0000_s1187" style="position:absolute;width:52324;height:27305" coordsize="52324,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">
                    <v:group id="_x0000_s1188" style="position:absolute;width:52324;height:27305" coordsize="52324,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">
                      <v:shape id="Picture 8" o:spid="_x0000_s1189" type="#_x0000_t75" style="position:absolute;width:52324;height:2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">
                        <v:imagedata r:id="rId172" o:title=""/>
                      </v:shape>
                      <v:rect id="Rectangle 9" o:spid="_x0000_s1190" style="position:absolute;left:1385;top:15032;width:2479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" filled="f" strokecolor="red" strokeweight=".5pt"/>
                    </v:group>
                    <v:shape id="Text Box 12" o:spid="_x0000_s1191" type="#_x0000_t202" style="position:absolute;left:30345;top:11878;width:5126;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" fillcolor="#f2f2f2 [3052]" strokecolor="red" strokeweight=".5pt">
                      <v:textbox>
                        <w:txbxContent>
                          <w:p w14:paraId="600FB2D0" w14:textId="16E90669" w:rsidR="0068425C" w:rsidRDefault="0068425C">
                            <w:r>
                              <w:t>GATC</w:t>
                            </w:r>
                          </w:p>
                        </w:txbxContent>
                      </v:textbox>
                    </v:shape>
                  </v:group>
                  <v:line id="Straight Connector 13" o:spid="_x0000_s1192" style="position:absolute;flip:x;visibility:visible;mso-wrap-style:square" from="1454,11914" to="30365,1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" strokecolor="red" strokeweight=".5pt">
                    <v:stroke joinstyle="miter"/>
                  </v:line>
                  <v:line id="Straight Connector 13" o:spid="_x0000_s1193" style="position:absolute;flip:x;visibility:visible;mso-wrap-style:square" from="1454,14408" to="30406,15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" strokecolor="red" strokeweight=".5pt">
                    <v:stroke joinstyle="miter"/>
                  </v:line>
                </v:group>
                <v:shape id="_x0000_s1194" type="#_x0000_t202" style="position:absolute;top:27844;width:5232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" stroked="f">
                  <v:textbox style="mso-fit-shape-to-text:t" inset="0,0,0,0">
                    <w:txbxContent>
                      <w:p w14:paraId="17B3A2EF" w14:textId="4E6AA602" w:rsidR="0068425C" w:rsidRPr="006A6EE7" w:rsidRDefault="0068425C" w:rsidP="006A6EE7">
                        <w:pPr>
                          <w:pStyle w:val="Descripcin"/>
                          <w:rPr>
                            <w:rFonts w:ascii="Times New Roman" w:hAnsi="Times New Roman"/>
                            <w:noProof/>
                            <w:color w:val="000000" w:themeColor="text1"/>
                            <w:sz w:val="24"/>
                            <w:szCs w:val="24"/>
                            <w:lang w:val="en-GB"/>
                          </w:rPr>
                        </w:pPr>
                        <w:r w:rsidRPr="006A6EE7">
                          <w:rPr>
                            <w:lang w:val="en-GB"/>
                          </w:rPr>
                          <w:t xml:space="preserve">Figure </w:t>
                        </w:r>
                        <w:r w:rsidRPr="0068425C">
                          <w:rPr>
                            <w:lang w:val="en-US"/>
                          </w:rPr>
                          <w:t>36</w:t>
                        </w:r>
                        <w:r w:rsidRPr="006A6EE7">
                          <w:rPr>
                            <w:lang w:val="en-GB"/>
                          </w:rPr>
                          <w:t>. Most enriched 4-mers in cds and respective total ocurrence in 100bp subsequences of all cds annotated</w:t>
                        </w:r>
                      </w:p>
                    </w:txbxContent>
                  </v:textbox>
                </v:shape>
                <w10:wrap type="topAndBottom"/>
              </v:group>
            </w:pict>
          </mc:Fallback>
        </mc:AlternateContent>
      </w:r>
      <w:r w:rsidR="00B453C3" w:rsidRPr="004266E2">
        <w:rPr>
          <w:rFonts w:ascii="Times New Roman" w:hAnsi="Times New Roman"/>
          <w:color w:val="000000" w:themeColor="text1"/>
          <w:sz w:val="24"/>
          <w:szCs w:val="24"/>
          <w:bdr w:val="none" w:sz="0" w:space="0" w:color="auto" w:frame="1"/>
          <w:lang w:val="en-GB"/>
        </w:rPr>
        <w:t xml:space="preserve">Another </w:t>
      </w:r>
      <w:r w:rsidR="00005BC2" w:rsidRPr="004266E2">
        <w:rPr>
          <w:rFonts w:ascii="Times New Roman" w:hAnsi="Times New Roman"/>
          <w:color w:val="000000" w:themeColor="text1"/>
          <w:sz w:val="24"/>
          <w:szCs w:val="24"/>
          <w:bdr w:val="none" w:sz="0" w:space="0" w:color="auto" w:frame="1"/>
          <w:lang w:val="en-GB"/>
        </w:rPr>
        <w:t>experiment performed</w:t>
      </w:r>
      <w:r w:rsidR="00B453C3" w:rsidRPr="004266E2">
        <w:rPr>
          <w:rFonts w:ascii="Times New Roman" w:hAnsi="Times New Roman"/>
          <w:color w:val="000000" w:themeColor="text1"/>
          <w:sz w:val="24"/>
          <w:szCs w:val="24"/>
          <w:bdr w:val="none" w:sz="0" w:space="0" w:color="auto" w:frame="1"/>
          <w:lang w:val="en-GB"/>
        </w:rPr>
        <w:t xml:space="preserve"> was to pick sequences of 100 nt randomly both in the whole genome and only on regions annotated as cds. </w:t>
      </w:r>
      <w:r w:rsidR="00B453C3" w:rsidRPr="0068425C">
        <w:rPr>
          <w:rFonts w:ascii="Times New Roman" w:hAnsi="Times New Roman"/>
          <w:color w:val="000000" w:themeColor="text1"/>
          <w:sz w:val="24"/>
          <w:szCs w:val="24"/>
          <w:bdr w:val="none" w:sz="0" w:space="0" w:color="auto" w:frame="1"/>
          <w:lang w:val="en-US"/>
        </w:rPr>
        <w:t xml:space="preserve">Scaling by the content of each 4mer in each selected cds sequence we have an average chance of </w:t>
      </w:r>
      <w:r w:rsidR="00B453C3" w:rsidRPr="0068425C">
        <w:rPr>
          <w:rFonts w:ascii="Times New Roman" w:hAnsi="Times New Roman"/>
          <w:color w:val="000000"/>
          <w:sz w:val="24"/>
          <w:szCs w:val="24"/>
          <w:lang w:val="en-US"/>
        </w:rPr>
        <w:t xml:space="preserve">33.57% of having at least one GATC motif in our sequence being the average of the genome sequences 31.82%. </w:t>
      </w:r>
      <w:r w:rsidR="001A118E" w:rsidRPr="0068425C">
        <w:rPr>
          <w:rFonts w:ascii="Times New Roman" w:hAnsi="Times New Roman"/>
          <w:sz w:val="24"/>
          <w:szCs w:val="24"/>
          <w:lang w:val="en-US"/>
        </w:rPr>
        <w:t>The two-sample t-test indicates a highly significant result. The p-value is reported as less as 2.2e</w:t>
      </w:r>
      <w:r w:rsidR="001A118E" w:rsidRPr="0068425C">
        <w:rPr>
          <w:rFonts w:ascii="Times New Roman" w:hAnsi="Times New Roman"/>
          <w:sz w:val="24"/>
          <w:szCs w:val="24"/>
          <w:vertAlign w:val="superscript"/>
          <w:lang w:val="en-US"/>
        </w:rPr>
        <w:t>-16</w:t>
      </w:r>
      <w:r w:rsidR="001A118E" w:rsidRPr="0068425C">
        <w:rPr>
          <w:rFonts w:ascii="Times New Roman" w:hAnsi="Times New Roman"/>
          <w:sz w:val="24"/>
          <w:szCs w:val="24"/>
          <w:lang w:val="en-US"/>
        </w:rPr>
        <w:t xml:space="preserve"> suggesting strong evidence against the null hypothesis. </w:t>
      </w:r>
      <w:r w:rsidR="001A118E" w:rsidRPr="00DA7967">
        <w:rPr>
          <w:rFonts w:ascii="Times New Roman" w:eastAsia="Times New Roman" w:hAnsi="Times New Roman"/>
          <w:sz w:val="24"/>
          <w:szCs w:val="24"/>
          <w:lang w:val="en-GB" w:eastAsia="en-GB"/>
        </w:rPr>
        <w:t>The alternative hypothesis</w:t>
      </w:r>
      <w:r w:rsidR="001A118E" w:rsidRPr="0068425C">
        <w:rPr>
          <w:rFonts w:ascii="Times New Roman" w:hAnsi="Times New Roman"/>
          <w:sz w:val="24"/>
          <w:szCs w:val="24"/>
          <w:lang w:val="en-US"/>
        </w:rPr>
        <w:t xml:space="preserve"> </w:t>
      </w:r>
      <w:r w:rsidR="001A118E" w:rsidRPr="00DA7967">
        <w:rPr>
          <w:rFonts w:ascii="Times New Roman" w:eastAsia="Times New Roman" w:hAnsi="Times New Roman"/>
          <w:sz w:val="24"/>
          <w:szCs w:val="24"/>
          <w:lang w:val="en-GB" w:eastAsia="en-GB"/>
        </w:rPr>
        <w:t xml:space="preserve">suggests that there is indeed a difference in means between the two </w:t>
      </w:r>
      <w:r w:rsidR="001A118E" w:rsidRPr="0068425C">
        <w:rPr>
          <w:rFonts w:ascii="Times New Roman" w:hAnsi="Times New Roman"/>
          <w:sz w:val="24"/>
          <w:szCs w:val="24"/>
          <w:lang w:val="en-US"/>
        </w:rPr>
        <w:t>distributions</w:t>
      </w:r>
      <w:r w:rsidR="001A118E" w:rsidRPr="00DA7967">
        <w:rPr>
          <w:rFonts w:ascii="Times New Roman" w:eastAsia="Times New Roman" w:hAnsi="Times New Roman"/>
          <w:sz w:val="24"/>
          <w:szCs w:val="24"/>
          <w:lang w:val="en-GB" w:eastAsia="en-GB"/>
        </w:rPr>
        <w:t>.</w:t>
      </w:r>
      <w:r w:rsidR="001A118E" w:rsidRPr="0068425C">
        <w:rPr>
          <w:rFonts w:ascii="Times New Roman" w:hAnsi="Times New Roman"/>
          <w:sz w:val="24"/>
          <w:szCs w:val="24"/>
          <w:lang w:val="en-US"/>
        </w:rPr>
        <w:t xml:space="preserve"> </w:t>
      </w:r>
      <w:r w:rsidR="001A118E" w:rsidRPr="00DA7967">
        <w:rPr>
          <w:rFonts w:ascii="Times New Roman" w:eastAsia="Times New Roman" w:hAnsi="Times New Roman"/>
          <w:sz w:val="24"/>
          <w:szCs w:val="24"/>
          <w:lang w:val="en-GB" w:eastAsia="en-GB"/>
        </w:rPr>
        <w:t>Additionally, the 95 percent confidence interval reported (-0.01759950 to -0.01746133) does not include 0, further supporting the conclusion that there is a significant difference between the means of the two groups.</w:t>
      </w:r>
      <w:r w:rsidR="001A118E" w:rsidRPr="0068425C">
        <w:rPr>
          <w:rFonts w:ascii="Times New Roman" w:hAnsi="Times New Roman"/>
          <w:sz w:val="24"/>
          <w:szCs w:val="24"/>
          <w:lang w:val="en-US"/>
        </w:rPr>
        <w:t xml:space="preserve"> I have higher </w:t>
      </w:r>
      <w:r w:rsidR="00444630" w:rsidRPr="0068425C">
        <w:rPr>
          <w:rFonts w:ascii="Times New Roman" w:hAnsi="Times New Roman"/>
          <w:sz w:val="24"/>
          <w:szCs w:val="24"/>
          <w:lang w:val="en-US"/>
        </w:rPr>
        <w:t>likelihood</w:t>
      </w:r>
      <w:r w:rsidR="001A118E" w:rsidRPr="0068425C">
        <w:rPr>
          <w:rFonts w:ascii="Times New Roman" w:hAnsi="Times New Roman"/>
          <w:sz w:val="24"/>
          <w:szCs w:val="24"/>
          <w:lang w:val="en-US"/>
        </w:rPr>
        <w:t xml:space="preserve"> to find a GATC motif in a sequence picked from cds that from the background representation. However, this is not agreeing with the previous experiment where all the </w:t>
      </w:r>
      <w:r w:rsidR="001A118E" w:rsidRPr="0068425C">
        <w:rPr>
          <w:rFonts w:ascii="Times New Roman" w:hAnsi="Times New Roman"/>
          <w:sz w:val="24"/>
          <w:szCs w:val="24"/>
          <w:lang w:val="en-US"/>
        </w:rPr>
        <w:lastRenderedPageBreak/>
        <w:t xml:space="preserve">GATC sites were measured and there was even distribution seen. The most likely reason is that there is a substructure inside the cds where some regions are richer in GATC than others and those were the ones were selected, also, any </w:t>
      </w:r>
    </w:p>
    <w:p w14:paraId="782E591F" w14:textId="77777777" w:rsidR="00B453C3" w:rsidRDefault="00B453C3" w:rsidP="009D57C6">
      <w:pPr>
        <w:pStyle w:val="HTMLconformatoprevio"/>
        <w:shd w:val="clear" w:color="auto" w:fill="FFFFFF"/>
        <w:wordWrap w:val="0"/>
        <w:spacing w:line="276" w:lineRule="auto"/>
        <w:jc w:val="both"/>
        <w:rPr>
          <w:rFonts w:ascii="Times New Roman" w:hAnsi="Times New Roman" w:cs="Times New Roman"/>
          <w:color w:val="000000" w:themeColor="text1"/>
          <w:sz w:val="24"/>
          <w:szCs w:val="24"/>
        </w:rPr>
      </w:pPr>
    </w:p>
    <w:tbl>
      <w:tblPr>
        <w:tblStyle w:val="Tablaconcuadrcula"/>
        <w:tblpPr w:leftFromText="180" w:rightFromText="180" w:vertAnchor="text" w:horzAnchor="margin" w:tblpY="59"/>
        <w:tblW w:w="0" w:type="auto"/>
        <w:tblLook w:val="04A0" w:firstRow="1" w:lastRow="0" w:firstColumn="1" w:lastColumn="0" w:noHBand="0" w:noVBand="1"/>
      </w:tblPr>
      <w:tblGrid>
        <w:gridCol w:w="1156"/>
        <w:gridCol w:w="1284"/>
        <w:gridCol w:w="2079"/>
      </w:tblGrid>
      <w:tr w:rsidR="00B50132" w:rsidRPr="00B53869" w14:paraId="0E610CA0" w14:textId="77777777" w:rsidTr="00B50132">
        <w:tc>
          <w:tcPr>
            <w:tcW w:w="0" w:type="auto"/>
          </w:tcPr>
          <w:p w14:paraId="2B690E6C" w14:textId="77777777" w:rsidR="00B53869" w:rsidRPr="00B53869" w:rsidRDefault="00B53869" w:rsidP="00B53869">
            <w:pPr>
              <w:pStyle w:val="NormalWeb"/>
              <w:rPr>
                <w:color w:val="000000"/>
                <w:sz w:val="16"/>
                <w:szCs w:val="16"/>
              </w:rPr>
            </w:pPr>
          </w:p>
        </w:tc>
        <w:tc>
          <w:tcPr>
            <w:tcW w:w="0" w:type="auto"/>
          </w:tcPr>
          <w:p w14:paraId="785B0CCA" w14:textId="77777777" w:rsidR="00B53869" w:rsidRPr="00B53869" w:rsidRDefault="00B53869" w:rsidP="00B53869">
            <w:pPr>
              <w:pStyle w:val="NormalWeb"/>
              <w:rPr>
                <w:color w:val="000000"/>
                <w:sz w:val="16"/>
                <w:szCs w:val="16"/>
              </w:rPr>
            </w:pPr>
            <w:r w:rsidRPr="00B53869">
              <w:rPr>
                <w:color w:val="000000"/>
                <w:sz w:val="16"/>
                <w:szCs w:val="16"/>
              </w:rPr>
              <w:t>Percentage (%)</w:t>
            </w:r>
          </w:p>
        </w:tc>
        <w:tc>
          <w:tcPr>
            <w:tcW w:w="0" w:type="auto"/>
          </w:tcPr>
          <w:p w14:paraId="58068D21" w14:textId="77777777" w:rsidR="00B53869" w:rsidRPr="00B53869" w:rsidRDefault="00B53869" w:rsidP="00B53869">
            <w:pPr>
              <w:pStyle w:val="NormalWeb"/>
              <w:rPr>
                <w:color w:val="000000"/>
                <w:sz w:val="16"/>
                <w:szCs w:val="16"/>
              </w:rPr>
            </w:pPr>
            <w:r w:rsidRPr="00B53869">
              <w:rPr>
                <w:color w:val="000000"/>
                <w:sz w:val="16"/>
                <w:szCs w:val="16"/>
              </w:rPr>
              <w:t>Percentage after correction</w:t>
            </w:r>
          </w:p>
        </w:tc>
      </w:tr>
      <w:tr w:rsidR="00B50132" w:rsidRPr="00B53869" w14:paraId="7C520A26" w14:textId="77777777" w:rsidTr="00B50132">
        <w:tc>
          <w:tcPr>
            <w:tcW w:w="0" w:type="auto"/>
          </w:tcPr>
          <w:p w14:paraId="3C2DFD3D" w14:textId="77777777" w:rsidR="00B53869" w:rsidRPr="00B53869" w:rsidRDefault="00B53869" w:rsidP="00B53869">
            <w:pPr>
              <w:pStyle w:val="NormalWeb"/>
              <w:rPr>
                <w:color w:val="000000"/>
                <w:sz w:val="16"/>
                <w:szCs w:val="16"/>
              </w:rPr>
            </w:pPr>
            <w:r w:rsidRPr="00B53869">
              <w:rPr>
                <w:color w:val="000000"/>
                <w:sz w:val="16"/>
                <w:szCs w:val="16"/>
              </w:rPr>
              <w:t>0_0</w:t>
            </w:r>
          </w:p>
        </w:tc>
        <w:tc>
          <w:tcPr>
            <w:tcW w:w="0" w:type="auto"/>
          </w:tcPr>
          <w:p w14:paraId="4B58DFF5" w14:textId="77777777" w:rsidR="00B53869" w:rsidRPr="00B53869" w:rsidRDefault="00B53869" w:rsidP="00B53869">
            <w:pPr>
              <w:pStyle w:val="NormalWeb"/>
              <w:rPr>
                <w:color w:val="000000"/>
                <w:sz w:val="16"/>
                <w:szCs w:val="16"/>
              </w:rPr>
            </w:pPr>
            <w:r w:rsidRPr="00B53869">
              <w:rPr>
                <w:color w:val="000000"/>
                <w:sz w:val="16"/>
                <w:szCs w:val="16"/>
              </w:rPr>
              <w:t>33.25386</w:t>
            </w:r>
          </w:p>
        </w:tc>
        <w:tc>
          <w:tcPr>
            <w:tcW w:w="0" w:type="auto"/>
          </w:tcPr>
          <w:p w14:paraId="2B9488D4" w14:textId="77777777" w:rsidR="00B53869" w:rsidRPr="00B53869" w:rsidRDefault="00B53869" w:rsidP="00B53869">
            <w:pPr>
              <w:pStyle w:val="NormalWeb"/>
              <w:rPr>
                <w:color w:val="000000"/>
                <w:sz w:val="16"/>
                <w:szCs w:val="16"/>
              </w:rPr>
            </w:pPr>
            <w:r w:rsidRPr="00B53869">
              <w:rPr>
                <w:color w:val="000000"/>
                <w:sz w:val="16"/>
                <w:szCs w:val="16"/>
              </w:rPr>
              <w:t>33.21396</w:t>
            </w:r>
          </w:p>
        </w:tc>
      </w:tr>
      <w:tr w:rsidR="00B50132" w:rsidRPr="00B53869" w14:paraId="7122BC60" w14:textId="77777777" w:rsidTr="00B50132">
        <w:tc>
          <w:tcPr>
            <w:tcW w:w="0" w:type="auto"/>
          </w:tcPr>
          <w:p w14:paraId="725C4B8A" w14:textId="77777777" w:rsidR="00B53869" w:rsidRPr="00B53869" w:rsidRDefault="00B53869" w:rsidP="00B53869">
            <w:pPr>
              <w:pStyle w:val="NormalWeb"/>
              <w:rPr>
                <w:color w:val="000000"/>
                <w:sz w:val="16"/>
                <w:szCs w:val="16"/>
              </w:rPr>
            </w:pPr>
            <w:r w:rsidRPr="00B53869">
              <w:rPr>
                <w:color w:val="000000"/>
                <w:sz w:val="16"/>
                <w:szCs w:val="16"/>
              </w:rPr>
              <w:t>4_4</w:t>
            </w:r>
          </w:p>
        </w:tc>
        <w:tc>
          <w:tcPr>
            <w:tcW w:w="0" w:type="auto"/>
          </w:tcPr>
          <w:p w14:paraId="59CAD129" w14:textId="77777777" w:rsidR="00B53869" w:rsidRPr="00B53869" w:rsidRDefault="00B53869" w:rsidP="00B53869">
            <w:pPr>
              <w:pStyle w:val="NormalWeb"/>
              <w:rPr>
                <w:color w:val="000000"/>
                <w:sz w:val="16"/>
                <w:szCs w:val="16"/>
              </w:rPr>
            </w:pPr>
            <w:r w:rsidRPr="00B53869">
              <w:rPr>
                <w:color w:val="000000"/>
                <w:sz w:val="16"/>
                <w:szCs w:val="16"/>
              </w:rPr>
              <w:t>26.16441</w:t>
            </w:r>
          </w:p>
        </w:tc>
        <w:tc>
          <w:tcPr>
            <w:tcW w:w="0" w:type="auto"/>
          </w:tcPr>
          <w:p w14:paraId="54C6FE9D" w14:textId="77777777" w:rsidR="00B53869" w:rsidRPr="00B53869" w:rsidRDefault="00B53869" w:rsidP="00B53869">
            <w:pPr>
              <w:pStyle w:val="NormalWeb"/>
              <w:rPr>
                <w:color w:val="000000"/>
                <w:sz w:val="16"/>
                <w:szCs w:val="16"/>
              </w:rPr>
            </w:pPr>
            <w:r w:rsidRPr="00B53869">
              <w:rPr>
                <w:color w:val="000000"/>
                <w:sz w:val="16"/>
                <w:szCs w:val="16"/>
              </w:rPr>
              <w:t>26.13825</w:t>
            </w:r>
          </w:p>
        </w:tc>
      </w:tr>
      <w:tr w:rsidR="00B50132" w:rsidRPr="00B53869" w14:paraId="175A885E" w14:textId="77777777" w:rsidTr="00B50132">
        <w:tc>
          <w:tcPr>
            <w:tcW w:w="0" w:type="auto"/>
          </w:tcPr>
          <w:p w14:paraId="5CA1ABEE" w14:textId="77777777" w:rsidR="00B53869" w:rsidRPr="00B53869" w:rsidRDefault="00B53869" w:rsidP="00B53869">
            <w:pPr>
              <w:pStyle w:val="NormalWeb"/>
              <w:rPr>
                <w:color w:val="000000"/>
                <w:sz w:val="16"/>
                <w:szCs w:val="16"/>
              </w:rPr>
            </w:pPr>
            <w:r w:rsidRPr="00B53869">
              <w:rPr>
                <w:color w:val="000000"/>
                <w:sz w:val="16"/>
                <w:szCs w:val="16"/>
              </w:rPr>
              <w:t>6_6</w:t>
            </w:r>
          </w:p>
        </w:tc>
        <w:tc>
          <w:tcPr>
            <w:tcW w:w="0" w:type="auto"/>
          </w:tcPr>
          <w:p w14:paraId="414DA972" w14:textId="77777777" w:rsidR="00B53869" w:rsidRPr="00B53869" w:rsidRDefault="00B53869" w:rsidP="00B53869">
            <w:pPr>
              <w:pStyle w:val="NormalWeb"/>
              <w:rPr>
                <w:color w:val="000000"/>
                <w:sz w:val="16"/>
                <w:szCs w:val="16"/>
              </w:rPr>
            </w:pPr>
            <w:r w:rsidRPr="00B53869">
              <w:rPr>
                <w:color w:val="000000"/>
                <w:sz w:val="16"/>
                <w:szCs w:val="16"/>
              </w:rPr>
              <w:t>36.90137</w:t>
            </w:r>
          </w:p>
        </w:tc>
        <w:tc>
          <w:tcPr>
            <w:tcW w:w="0" w:type="auto"/>
          </w:tcPr>
          <w:p w14:paraId="5B6A480A" w14:textId="77777777" w:rsidR="00B53869" w:rsidRPr="00B53869" w:rsidRDefault="00B53869" w:rsidP="00B53869">
            <w:pPr>
              <w:pStyle w:val="NormalWeb"/>
              <w:rPr>
                <w:color w:val="000000"/>
                <w:sz w:val="16"/>
                <w:szCs w:val="16"/>
              </w:rPr>
            </w:pPr>
            <w:r w:rsidRPr="00B53869">
              <w:rPr>
                <w:color w:val="000000"/>
                <w:sz w:val="16"/>
                <w:szCs w:val="16"/>
              </w:rPr>
              <w:t>36.84971</w:t>
            </w:r>
          </w:p>
        </w:tc>
      </w:tr>
      <w:tr w:rsidR="00B50132" w:rsidRPr="00B53869" w14:paraId="40BD176E" w14:textId="77777777" w:rsidTr="00B50132">
        <w:tc>
          <w:tcPr>
            <w:tcW w:w="0" w:type="auto"/>
          </w:tcPr>
          <w:p w14:paraId="072E44BC" w14:textId="77777777" w:rsidR="00B53869" w:rsidRPr="00B53869" w:rsidRDefault="00B53869" w:rsidP="00B53869">
            <w:pPr>
              <w:pStyle w:val="NormalWeb"/>
              <w:rPr>
                <w:color w:val="000000"/>
                <w:sz w:val="16"/>
                <w:szCs w:val="16"/>
              </w:rPr>
            </w:pPr>
            <w:r w:rsidRPr="00B53869">
              <w:rPr>
                <w:color w:val="000000"/>
                <w:sz w:val="16"/>
                <w:szCs w:val="16"/>
              </w:rPr>
              <w:t>7_7</w:t>
            </w:r>
          </w:p>
        </w:tc>
        <w:tc>
          <w:tcPr>
            <w:tcW w:w="0" w:type="auto"/>
          </w:tcPr>
          <w:p w14:paraId="150F97D2" w14:textId="77777777" w:rsidR="00B53869" w:rsidRPr="00B53869" w:rsidRDefault="00B53869" w:rsidP="00B53869">
            <w:pPr>
              <w:pStyle w:val="NormalWeb"/>
              <w:rPr>
                <w:color w:val="000000"/>
                <w:sz w:val="16"/>
                <w:szCs w:val="16"/>
              </w:rPr>
            </w:pPr>
            <w:r w:rsidRPr="00B53869">
              <w:rPr>
                <w:color w:val="000000"/>
                <w:sz w:val="16"/>
                <w:szCs w:val="16"/>
              </w:rPr>
              <w:t>47.74440</w:t>
            </w:r>
          </w:p>
        </w:tc>
        <w:tc>
          <w:tcPr>
            <w:tcW w:w="0" w:type="auto"/>
          </w:tcPr>
          <w:p w14:paraId="12401D9F" w14:textId="77777777" w:rsidR="00B53869" w:rsidRPr="00B53869" w:rsidRDefault="00B53869" w:rsidP="00B53869">
            <w:pPr>
              <w:pStyle w:val="NormalWeb"/>
              <w:rPr>
                <w:color w:val="000000"/>
                <w:sz w:val="16"/>
                <w:szCs w:val="16"/>
              </w:rPr>
            </w:pPr>
            <w:r w:rsidRPr="00B53869">
              <w:rPr>
                <w:color w:val="000000"/>
                <w:sz w:val="16"/>
                <w:szCs w:val="16"/>
              </w:rPr>
              <w:t>47.68234</w:t>
            </w:r>
          </w:p>
        </w:tc>
      </w:tr>
      <w:tr w:rsidR="006A6EE7" w:rsidRPr="00B53869" w14:paraId="66A7DEEC" w14:textId="77777777" w:rsidTr="00B50132">
        <w:tc>
          <w:tcPr>
            <w:tcW w:w="0" w:type="auto"/>
            <w:tcBorders>
              <w:bottom w:val="single" w:sz="4" w:space="0" w:color="auto"/>
            </w:tcBorders>
          </w:tcPr>
          <w:p w14:paraId="3138B96B" w14:textId="77777777" w:rsidR="00B53869" w:rsidRPr="00B53869" w:rsidRDefault="00B53869" w:rsidP="00B53869">
            <w:pPr>
              <w:pStyle w:val="NormalWeb"/>
              <w:rPr>
                <w:color w:val="000000"/>
                <w:sz w:val="16"/>
                <w:szCs w:val="16"/>
              </w:rPr>
            </w:pPr>
            <w:r w:rsidRPr="00B53869">
              <w:rPr>
                <w:color w:val="000000"/>
                <w:sz w:val="16"/>
                <w:szCs w:val="16"/>
              </w:rPr>
              <w:t>SRR1536433</w:t>
            </w:r>
          </w:p>
        </w:tc>
        <w:tc>
          <w:tcPr>
            <w:tcW w:w="0" w:type="auto"/>
            <w:tcBorders>
              <w:bottom w:val="single" w:sz="4" w:space="0" w:color="auto"/>
            </w:tcBorders>
          </w:tcPr>
          <w:p w14:paraId="682E0B45" w14:textId="77777777" w:rsidR="00B53869" w:rsidRPr="00B53869" w:rsidRDefault="00B53869" w:rsidP="00B53869">
            <w:pPr>
              <w:pStyle w:val="NormalWeb"/>
              <w:rPr>
                <w:color w:val="000000"/>
                <w:sz w:val="16"/>
                <w:szCs w:val="16"/>
              </w:rPr>
            </w:pPr>
            <w:r w:rsidRPr="00B53869">
              <w:rPr>
                <w:color w:val="000000"/>
                <w:sz w:val="16"/>
                <w:szCs w:val="16"/>
              </w:rPr>
              <w:t>100.59339</w:t>
            </w:r>
          </w:p>
        </w:tc>
        <w:tc>
          <w:tcPr>
            <w:tcW w:w="0" w:type="auto"/>
            <w:tcBorders>
              <w:bottom w:val="single" w:sz="4" w:space="0" w:color="auto"/>
            </w:tcBorders>
          </w:tcPr>
          <w:p w14:paraId="49734842" w14:textId="77777777" w:rsidR="00B53869" w:rsidRPr="00B53869" w:rsidRDefault="00B53869" w:rsidP="00B53869">
            <w:pPr>
              <w:pStyle w:val="NormalWeb"/>
              <w:rPr>
                <w:color w:val="000000"/>
                <w:sz w:val="16"/>
                <w:szCs w:val="16"/>
              </w:rPr>
            </w:pPr>
            <w:r w:rsidRPr="00B53869">
              <w:rPr>
                <w:color w:val="000000"/>
                <w:sz w:val="16"/>
                <w:szCs w:val="16"/>
              </w:rPr>
              <w:t>100.37209</w:t>
            </w:r>
          </w:p>
        </w:tc>
      </w:tr>
      <w:tr w:rsidR="00B50132" w:rsidRPr="00B50132" w14:paraId="684ADDB1" w14:textId="77777777" w:rsidTr="00B50132">
        <w:tc>
          <w:tcPr>
            <w:tcW w:w="0" w:type="auto"/>
            <w:gridSpan w:val="3"/>
            <w:tcBorders>
              <w:top w:val="single" w:sz="4" w:space="0" w:color="auto"/>
              <w:left w:val="nil"/>
              <w:bottom w:val="nil"/>
              <w:right w:val="nil"/>
            </w:tcBorders>
          </w:tcPr>
          <w:p w14:paraId="75D2EBEC" w14:textId="77777777" w:rsidR="00B50132" w:rsidRPr="006A6EE7" w:rsidRDefault="00B50132" w:rsidP="00B50132">
            <w:pPr>
              <w:pStyle w:val="NormalWeb"/>
              <w:spacing w:after="0"/>
              <w:jc w:val="both"/>
              <w:rPr>
                <w:rFonts w:asciiTheme="minorHAnsi" w:hAnsiTheme="minorHAnsi" w:cstheme="minorHAnsi"/>
                <w:i/>
                <w:iCs/>
                <w:color w:val="808080" w:themeColor="background1" w:themeShade="80"/>
                <w:sz w:val="18"/>
                <w:szCs w:val="18"/>
              </w:rPr>
            </w:pPr>
            <w:r w:rsidRPr="006A6EE7">
              <w:rPr>
                <w:rFonts w:asciiTheme="minorHAnsi" w:hAnsiTheme="minorHAnsi" w:cstheme="minorHAnsi"/>
                <w:i/>
                <w:iCs/>
                <w:color w:val="808080" w:themeColor="background1" w:themeShade="80"/>
                <w:sz w:val="18"/>
                <w:szCs w:val="18"/>
              </w:rPr>
              <w:t xml:space="preserve">Table 14. Percentage of detected fully/partially methylated </w:t>
            </w:r>
          </w:p>
          <w:p w14:paraId="58E10A33" w14:textId="77777777" w:rsidR="00B50132" w:rsidRPr="006A6EE7" w:rsidRDefault="00B50132" w:rsidP="00B50132">
            <w:pPr>
              <w:pStyle w:val="NormalWeb"/>
              <w:spacing w:before="0" w:after="0"/>
              <w:jc w:val="both"/>
              <w:rPr>
                <w:rFonts w:asciiTheme="minorHAnsi" w:hAnsiTheme="minorHAnsi" w:cstheme="minorHAnsi"/>
                <w:i/>
                <w:iCs/>
                <w:color w:val="808080" w:themeColor="background1" w:themeShade="80"/>
                <w:sz w:val="18"/>
                <w:szCs w:val="18"/>
              </w:rPr>
            </w:pPr>
            <w:r w:rsidRPr="006A6EE7">
              <w:rPr>
                <w:rFonts w:asciiTheme="minorHAnsi" w:hAnsiTheme="minorHAnsi" w:cstheme="minorHAnsi"/>
                <w:i/>
                <w:iCs/>
                <w:color w:val="808080" w:themeColor="background1" w:themeShade="80"/>
                <w:sz w:val="18"/>
                <w:szCs w:val="18"/>
              </w:rPr>
              <w:t>motifs with respect to the total GATC motifs counted in the</w:t>
            </w:r>
          </w:p>
          <w:p w14:paraId="1C82FDAF" w14:textId="4C5138F1" w:rsidR="00B50132" w:rsidRPr="00B53869" w:rsidRDefault="00B50132" w:rsidP="00B50132">
            <w:pPr>
              <w:pStyle w:val="NormalWeb"/>
              <w:spacing w:before="0" w:after="0"/>
              <w:jc w:val="both"/>
              <w:rPr>
                <w:color w:val="000000"/>
                <w:sz w:val="16"/>
                <w:szCs w:val="16"/>
              </w:rPr>
            </w:pPr>
            <w:r w:rsidRPr="006A6EE7">
              <w:rPr>
                <w:rFonts w:asciiTheme="minorHAnsi" w:hAnsiTheme="minorHAnsi" w:cstheme="minorHAnsi"/>
                <w:i/>
                <w:iCs/>
                <w:color w:val="808080" w:themeColor="background1" w:themeShade="80"/>
                <w:sz w:val="18"/>
                <w:szCs w:val="18"/>
              </w:rPr>
              <w:t>genome</w:t>
            </w:r>
            <w:r w:rsidRPr="00ED64C3">
              <w:rPr>
                <w:color w:val="808080" w:themeColor="background1" w:themeShade="80"/>
                <w:sz w:val="16"/>
                <w:szCs w:val="16"/>
              </w:rPr>
              <w:t xml:space="preserve"> </w:t>
            </w:r>
          </w:p>
        </w:tc>
      </w:tr>
    </w:tbl>
    <w:p w14:paraId="47DDFC70" w14:textId="2A1A1986" w:rsidR="003C058C" w:rsidRPr="009D57C6" w:rsidRDefault="002923AE" w:rsidP="009D57C6">
      <w:pPr>
        <w:pStyle w:val="HTMLconformatoprevio"/>
        <w:shd w:val="clear" w:color="auto" w:fill="FFFFFF"/>
        <w:wordWrap w:val="0"/>
        <w:spacing w:line="276" w:lineRule="auto"/>
        <w:jc w:val="both"/>
        <w:rPr>
          <w:rFonts w:ascii="Times New Roman" w:hAnsi="Times New Roman" w:cs="Times New Roman"/>
          <w:color w:val="000000" w:themeColor="text1"/>
          <w:sz w:val="24"/>
          <w:szCs w:val="24"/>
          <w:bdr w:val="none" w:sz="0" w:space="0" w:color="auto" w:frame="1"/>
        </w:rPr>
      </w:pPr>
      <w:r>
        <w:rPr>
          <w:rFonts w:ascii="Times New Roman" w:hAnsi="Times New Roman" w:cs="Times New Roman"/>
          <w:color w:val="000000" w:themeColor="text1"/>
          <w:sz w:val="24"/>
          <w:szCs w:val="24"/>
        </w:rPr>
        <w:t>In table 13 there are shown the percentage of GATC motifs found methylated either fully or partially with respect to the total number of motifs that appear un the genome</w:t>
      </w:r>
      <w:r w:rsidR="00943520">
        <w:rPr>
          <w:rFonts w:ascii="Times New Roman" w:hAnsi="Times New Roman" w:cs="Times New Roman"/>
          <w:color w:val="000000" w:themeColor="text1"/>
          <w:sz w:val="24"/>
          <w:szCs w:val="24"/>
        </w:rPr>
        <w:t xml:space="preserve">. </w:t>
      </w:r>
      <w:r w:rsidR="00A11510" w:rsidRPr="009D57C6">
        <w:rPr>
          <w:rFonts w:ascii="Times New Roman" w:hAnsi="Times New Roman" w:cs="Times New Roman"/>
          <w:color w:val="000000" w:themeColor="text1"/>
          <w:sz w:val="24"/>
          <w:szCs w:val="24"/>
        </w:rPr>
        <w:t xml:space="preserve">In SRR1536433 </w:t>
      </w:r>
      <w:r w:rsidR="00943520">
        <w:rPr>
          <w:rFonts w:ascii="Times New Roman" w:hAnsi="Times New Roman" w:cs="Times New Roman"/>
          <w:color w:val="000000" w:themeColor="text1"/>
          <w:sz w:val="24"/>
          <w:szCs w:val="24"/>
        </w:rPr>
        <w:t xml:space="preserve">we can see that </w:t>
      </w:r>
      <w:r w:rsidR="00187088">
        <w:rPr>
          <w:rFonts w:ascii="Times New Roman" w:hAnsi="Times New Roman" w:cs="Times New Roman"/>
          <w:color w:val="000000" w:themeColor="text1"/>
          <w:sz w:val="24"/>
          <w:szCs w:val="24"/>
        </w:rPr>
        <w:t>all</w:t>
      </w:r>
      <w:r w:rsidR="00A11510" w:rsidRPr="009D57C6">
        <w:rPr>
          <w:rFonts w:ascii="Times New Roman" w:hAnsi="Times New Roman" w:cs="Times New Roman"/>
          <w:color w:val="000000" w:themeColor="text1"/>
          <w:sz w:val="24"/>
          <w:szCs w:val="24"/>
        </w:rPr>
        <w:t xml:space="preserve"> of them</w:t>
      </w:r>
      <w:r w:rsidR="00943520">
        <w:rPr>
          <w:rFonts w:ascii="Times New Roman" w:hAnsi="Times New Roman" w:cs="Times New Roman"/>
          <w:color w:val="000000" w:themeColor="text1"/>
          <w:sz w:val="24"/>
          <w:szCs w:val="24"/>
        </w:rPr>
        <w:t xml:space="preserve"> are detected to be methylated </w:t>
      </w:r>
      <w:r w:rsidR="00187088">
        <w:rPr>
          <w:rFonts w:ascii="Times New Roman" w:hAnsi="Times New Roman" w:cs="Times New Roman"/>
          <w:color w:val="000000" w:themeColor="text1"/>
          <w:sz w:val="24"/>
          <w:szCs w:val="24"/>
        </w:rPr>
        <w:t>(</w:t>
      </w:r>
      <w:r w:rsidR="00943520">
        <w:rPr>
          <w:rFonts w:ascii="Times New Roman" w:hAnsi="Times New Roman" w:cs="Times New Roman"/>
          <w:color w:val="000000" w:themeColor="text1"/>
          <w:sz w:val="24"/>
          <w:szCs w:val="24"/>
        </w:rPr>
        <w:t>in at least one organism</w:t>
      </w:r>
      <w:r w:rsidR="00187088">
        <w:rPr>
          <w:rFonts w:ascii="Times New Roman" w:hAnsi="Times New Roman" w:cs="Times New Roman"/>
          <w:color w:val="000000" w:themeColor="text1"/>
          <w:sz w:val="24"/>
          <w:szCs w:val="24"/>
        </w:rPr>
        <w:t>)</w:t>
      </w:r>
      <w:r w:rsidR="00943520">
        <w:rPr>
          <w:rFonts w:ascii="Times New Roman" w:hAnsi="Times New Roman" w:cs="Times New Roman"/>
          <w:color w:val="000000" w:themeColor="text1"/>
          <w:sz w:val="24"/>
          <w:szCs w:val="24"/>
        </w:rPr>
        <w:t xml:space="preserve">. </w:t>
      </w:r>
      <w:commentRangeStart w:id="181"/>
      <w:r w:rsidR="00943520">
        <w:rPr>
          <w:rFonts w:ascii="Times New Roman" w:hAnsi="Times New Roman" w:cs="Times New Roman"/>
          <w:color w:val="000000" w:themeColor="text1"/>
          <w:sz w:val="24"/>
          <w:szCs w:val="24"/>
        </w:rPr>
        <w:t>There</w:t>
      </w:r>
      <w:commentRangeEnd w:id="181"/>
      <w:r w:rsidR="00901038">
        <w:rPr>
          <w:rStyle w:val="Refdecomentario"/>
          <w:rFonts w:ascii="Calibri" w:eastAsia="Calibri" w:hAnsi="Calibri" w:cs="Times New Roman"/>
          <w:lang w:val="es-ES" w:eastAsia="en-US"/>
        </w:rPr>
        <w:commentReference w:id="181"/>
      </w:r>
      <w:r w:rsidR="00943520">
        <w:rPr>
          <w:rFonts w:ascii="Times New Roman" w:hAnsi="Times New Roman" w:cs="Times New Roman"/>
          <w:color w:val="000000" w:themeColor="text1"/>
          <w:sz w:val="24"/>
          <w:szCs w:val="24"/>
        </w:rPr>
        <w:t xml:space="preserve"> are m</w:t>
      </w:r>
      <w:r w:rsidR="00A11510" w:rsidRPr="009D57C6">
        <w:rPr>
          <w:rFonts w:ascii="Times New Roman" w:hAnsi="Times New Roman" w:cs="Times New Roman"/>
          <w:color w:val="000000" w:themeColor="text1"/>
          <w:sz w:val="24"/>
          <w:szCs w:val="24"/>
        </w:rPr>
        <w:t>ore than there should be in the genome</w:t>
      </w:r>
      <w:r w:rsidR="00943520">
        <w:rPr>
          <w:rFonts w:ascii="Times New Roman" w:hAnsi="Times New Roman" w:cs="Times New Roman"/>
          <w:color w:val="000000" w:themeColor="text1"/>
          <w:sz w:val="24"/>
          <w:szCs w:val="24"/>
        </w:rPr>
        <w:t xml:space="preserve"> which could be due to</w:t>
      </w:r>
      <w:r w:rsidR="00A11510" w:rsidRPr="009D57C6">
        <w:rPr>
          <w:rFonts w:ascii="Times New Roman" w:hAnsi="Times New Roman" w:cs="Times New Roman"/>
          <w:color w:val="000000" w:themeColor="text1"/>
          <w:sz w:val="24"/>
          <w:szCs w:val="24"/>
        </w:rPr>
        <w:t xml:space="preserve"> </w:t>
      </w:r>
      <w:r w:rsidR="00187088">
        <w:rPr>
          <w:rFonts w:ascii="Times New Roman" w:hAnsi="Times New Roman" w:cs="Times New Roman"/>
          <w:color w:val="000000" w:themeColor="text1"/>
          <w:sz w:val="24"/>
          <w:szCs w:val="24"/>
        </w:rPr>
        <w:t xml:space="preserve">small </w:t>
      </w:r>
      <w:r w:rsidR="00943520">
        <w:rPr>
          <w:rFonts w:ascii="Times New Roman" w:hAnsi="Times New Roman" w:cs="Times New Roman"/>
          <w:color w:val="000000" w:themeColor="text1"/>
          <w:sz w:val="24"/>
          <w:szCs w:val="24"/>
        </w:rPr>
        <w:t xml:space="preserve">error introduced by considering the degeneracy of motifs as said in the sub </w:t>
      </w:r>
      <w:r w:rsidR="00943520" w:rsidRPr="00943520">
        <w:rPr>
          <w:rFonts w:ascii="Times New Roman" w:hAnsi="Times New Roman" w:cs="Times New Roman"/>
          <w:color w:val="000000" w:themeColor="text1"/>
          <w:sz w:val="24"/>
          <w:szCs w:val="24"/>
        </w:rPr>
        <w:t>epigraph</w:t>
      </w:r>
      <w:r w:rsidR="00943520" w:rsidRPr="00943520">
        <w:rPr>
          <w:rFonts w:ascii="Times New Roman" w:hAnsi="Times New Roman" w:cs="Times New Roman"/>
          <w:i/>
          <w:iCs/>
          <w:color w:val="000000" w:themeColor="text1"/>
          <w:sz w:val="24"/>
          <w:szCs w:val="24"/>
        </w:rPr>
        <w:t xml:space="preserve"> motif</w:t>
      </w:r>
      <w:r w:rsidR="00943520">
        <w:rPr>
          <w:rFonts w:ascii="Times New Roman" w:hAnsi="Times New Roman" w:cs="Times New Roman"/>
          <w:i/>
          <w:iCs/>
          <w:color w:val="000000" w:themeColor="text1"/>
          <w:sz w:val="24"/>
          <w:szCs w:val="24"/>
        </w:rPr>
        <w:t xml:space="preserve"> id</w:t>
      </w:r>
      <w:r w:rsidR="00943520" w:rsidRPr="00943520">
        <w:rPr>
          <w:rFonts w:ascii="Times New Roman" w:hAnsi="Times New Roman" w:cs="Times New Roman"/>
          <w:i/>
          <w:iCs/>
          <w:color w:val="000000" w:themeColor="text1"/>
          <w:sz w:val="24"/>
          <w:szCs w:val="24"/>
        </w:rPr>
        <w:t>entification</w:t>
      </w:r>
      <w:r w:rsidR="00187088">
        <w:rPr>
          <w:rFonts w:ascii="Times New Roman" w:hAnsi="Times New Roman" w:cs="Times New Roman"/>
          <w:color w:val="000000" w:themeColor="text1"/>
          <w:sz w:val="24"/>
          <w:szCs w:val="24"/>
        </w:rPr>
        <w:t>, but it can be easily corrected by multiply</w:t>
      </w:r>
      <w:bookmarkStart w:id="182" w:name="_GoBack"/>
      <w:bookmarkEnd w:id="182"/>
      <w:r w:rsidR="00187088">
        <w:rPr>
          <w:rFonts w:ascii="Times New Roman" w:hAnsi="Times New Roman" w:cs="Times New Roman"/>
          <w:color w:val="000000" w:themeColor="text1"/>
          <w:sz w:val="24"/>
          <w:szCs w:val="24"/>
        </w:rPr>
        <w:t xml:space="preserve">ing by the score of GATC since the perfect match is 1 and every other motif is lowering the score, this value </w:t>
      </w:r>
      <w:r w:rsidR="00ED64C3">
        <w:rPr>
          <w:rFonts w:ascii="Times New Roman" w:hAnsi="Times New Roman" w:cs="Times New Roman"/>
          <w:color w:val="000000" w:themeColor="text1"/>
          <w:sz w:val="24"/>
          <w:szCs w:val="24"/>
        </w:rPr>
        <w:t>represents</w:t>
      </w:r>
      <w:r w:rsidR="00187088">
        <w:rPr>
          <w:rFonts w:ascii="Times New Roman" w:hAnsi="Times New Roman" w:cs="Times New Roman"/>
          <w:color w:val="000000" w:themeColor="text1"/>
          <w:sz w:val="24"/>
          <w:szCs w:val="24"/>
        </w:rPr>
        <w:t xml:space="preserve"> the proportion of perfect matches as well.</w:t>
      </w:r>
      <w:r w:rsidR="00B53869">
        <w:rPr>
          <w:rFonts w:ascii="Times New Roman" w:hAnsi="Times New Roman" w:cs="Times New Roman"/>
          <w:color w:val="000000" w:themeColor="text1"/>
          <w:sz w:val="24"/>
          <w:szCs w:val="24"/>
        </w:rPr>
        <w:t xml:space="preserve"> Nevertheless, the percentages change fairly little and there might be some other kind of bias</w:t>
      </w:r>
      <w:r w:rsidR="00575EAA">
        <w:rPr>
          <w:rFonts w:ascii="Times New Roman" w:hAnsi="Times New Roman" w:cs="Times New Roman"/>
          <w:color w:val="000000" w:themeColor="text1"/>
          <w:sz w:val="24"/>
          <w:szCs w:val="24"/>
        </w:rPr>
        <w:t xml:space="preserve"> probably due to errors in the methylation detection as it can be observed in figure 3</w:t>
      </w:r>
      <w:r w:rsidR="000A5943">
        <w:rPr>
          <w:rFonts w:ascii="Times New Roman" w:hAnsi="Times New Roman" w:cs="Times New Roman"/>
          <w:color w:val="000000" w:themeColor="text1"/>
          <w:sz w:val="24"/>
          <w:szCs w:val="24"/>
        </w:rPr>
        <w:t>4</w:t>
      </w:r>
      <w:r w:rsidR="00575EAA">
        <w:rPr>
          <w:rFonts w:ascii="Times New Roman" w:hAnsi="Times New Roman" w:cs="Times New Roman"/>
          <w:color w:val="000000" w:themeColor="text1"/>
          <w:sz w:val="24"/>
          <w:szCs w:val="24"/>
        </w:rPr>
        <w:t xml:space="preserve">, the </w:t>
      </w:r>
      <w:r w:rsidR="00AE7DB0">
        <w:rPr>
          <w:rFonts w:ascii="Times New Roman" w:hAnsi="Times New Roman" w:cs="Times New Roman"/>
          <w:color w:val="000000" w:themeColor="text1"/>
          <w:sz w:val="24"/>
          <w:szCs w:val="24"/>
        </w:rPr>
        <w:t>discovered “motif” is likely to be formed by mistakes in modification detection since it differs a lot from the other samples.</w:t>
      </w:r>
    </w:p>
    <w:p w14:paraId="0700ECD1" w14:textId="77777777" w:rsidR="00DA7967" w:rsidRDefault="00DA7967" w:rsidP="00DA7967">
      <w:pPr>
        <w:pStyle w:val="NormalWeb"/>
        <w:rPr>
          <w:color w:val="000000"/>
        </w:rPr>
      </w:pPr>
    </w:p>
    <w:p w14:paraId="7CB63663" w14:textId="1B11A42F" w:rsidR="007F3D6B" w:rsidRPr="009D57C6" w:rsidRDefault="007F3D6B" w:rsidP="009D57C6">
      <w:pPr>
        <w:pStyle w:val="HTMLconformatoprevio"/>
        <w:shd w:val="clear" w:color="auto" w:fill="FFFFFF"/>
        <w:spacing w:line="276" w:lineRule="auto"/>
        <w:jc w:val="both"/>
        <w:rPr>
          <w:rFonts w:ascii="Times New Roman" w:hAnsi="Times New Roman" w:cs="Times New Roman"/>
          <w:color w:val="000000"/>
          <w:sz w:val="24"/>
          <w:szCs w:val="24"/>
        </w:rPr>
      </w:pPr>
    </w:p>
    <w:p w14:paraId="2A9F1F99" w14:textId="75517BBB" w:rsidR="003C058C" w:rsidRPr="003C058C" w:rsidRDefault="003C058C" w:rsidP="003C058C">
      <w:pPr>
        <w:pStyle w:val="HTMLconformatoprevio"/>
        <w:shd w:val="clear" w:color="auto" w:fill="FFFFFF"/>
        <w:wordWrap w:val="0"/>
        <w:jc w:val="both"/>
        <w:rPr>
          <w:rFonts w:ascii="Times New Roman" w:hAnsi="Times New Roman" w:cs="Times New Roman"/>
          <w:color w:val="000000" w:themeColor="text1"/>
          <w:sz w:val="24"/>
          <w:szCs w:val="24"/>
          <w:bdr w:val="none" w:sz="0" w:space="0" w:color="auto" w:frame="1"/>
        </w:rPr>
      </w:pPr>
    </w:p>
    <w:p w14:paraId="4FAB51FC" w14:textId="2DD8B56A" w:rsidR="00A11510" w:rsidRDefault="00A11510" w:rsidP="00FE0A5D">
      <w:pPr>
        <w:rPr>
          <w:lang w:val="en-GB"/>
        </w:rPr>
      </w:pPr>
    </w:p>
    <w:p w14:paraId="15FEA9D0" w14:textId="1CB0BA5A" w:rsidR="007979E7" w:rsidRDefault="007979E7" w:rsidP="00FE0A5D">
      <w:pPr>
        <w:rPr>
          <w:lang w:val="en-GB"/>
        </w:rPr>
      </w:pPr>
    </w:p>
    <w:p w14:paraId="5A7714D3" w14:textId="20AEAE1A" w:rsidR="007979E7" w:rsidRPr="00FE0A5D" w:rsidRDefault="007979E7" w:rsidP="00FE0A5D">
      <w:pPr>
        <w:rPr>
          <w:lang w:val="en-GB"/>
        </w:rPr>
      </w:pPr>
    </w:p>
    <w:p w14:paraId="2B0C9167" w14:textId="31EBB758" w:rsidR="007902ED" w:rsidRDefault="0068425C">
      <w:pPr>
        <w:pStyle w:val="Prrafodelista"/>
        <w:numPr>
          <w:ilvl w:val="0"/>
          <w:numId w:val="2"/>
        </w:numPr>
        <w:rPr>
          <w:rFonts w:cs="Calibri"/>
          <w:b/>
          <w:bCs/>
          <w:color w:val="4472C4"/>
          <w:sz w:val="20"/>
          <w:szCs w:val="20"/>
          <w:lang w:val="en-GB"/>
        </w:rPr>
      </w:pPr>
      <w:r>
        <w:rPr>
          <w:rFonts w:cs="Calibri"/>
          <w:b/>
          <w:bCs/>
          <w:color w:val="4472C4"/>
          <w:sz w:val="20"/>
          <w:szCs w:val="20"/>
          <w:lang w:val="en-GB"/>
        </w:rPr>
        <w:t>Modelling</w:t>
      </w:r>
    </w:p>
    <w:p w14:paraId="1C32D9F0" w14:textId="2546918A" w:rsidR="007902ED" w:rsidRPr="00312EBE" w:rsidRDefault="0068425C">
      <w:pPr>
        <w:rPr>
          <w:lang w:val="en-GB"/>
        </w:rPr>
      </w:pPr>
      <w:r>
        <w:rPr>
          <w:color w:val="4472C4"/>
          <w:sz w:val="18"/>
          <w:szCs w:val="18"/>
          <w:lang w:val="en-GB"/>
        </w:rPr>
        <w:t xml:space="preserve">Loss of ATP hydrolysis activity by CcmAB results in loss of </w:t>
      </w:r>
      <w:r>
        <w:rPr>
          <w:i/>
          <w:iCs/>
          <w:color w:val="4472C4"/>
          <w:sz w:val="18"/>
          <w:szCs w:val="18"/>
          <w:lang w:val="en-GB"/>
        </w:rPr>
        <w:t>c</w:t>
      </w:r>
      <w:r>
        <w:rPr>
          <w:color w:val="4472C4"/>
          <w:sz w:val="18"/>
          <w:szCs w:val="18"/>
          <w:lang w:val="en-GB"/>
        </w:rPr>
        <w:t xml:space="preserve">-type cytochrome synthesis and incomplete processing of CcmE (Christensen et al. 2007). NapB: </w:t>
      </w:r>
      <w:r>
        <w:rPr>
          <w:rStyle w:val="normaltext"/>
          <w:color w:val="4472C4"/>
          <w:sz w:val="18"/>
          <w:szCs w:val="18"/>
          <w:lang w:val="en-GB"/>
        </w:rPr>
        <w:t>periplasmic nitrate reductase cytochrome c</w:t>
      </w:r>
      <w:r>
        <w:rPr>
          <w:rStyle w:val="normaltext"/>
          <w:color w:val="4472C4"/>
          <w:sz w:val="18"/>
          <w:szCs w:val="18"/>
          <w:vertAlign w:val="subscript"/>
          <w:lang w:val="en-GB"/>
        </w:rPr>
        <w:t>550</w:t>
      </w:r>
      <w:r>
        <w:rPr>
          <w:rStyle w:val="normaltext"/>
          <w:color w:val="4472C4"/>
          <w:sz w:val="18"/>
          <w:szCs w:val="18"/>
          <w:lang w:val="en-GB"/>
        </w:rPr>
        <w:t xml:space="preserve"> protein (RegulonDB n.d.)</w:t>
      </w:r>
    </w:p>
    <w:p w14:paraId="65DF8488" w14:textId="6DCCD8BD" w:rsidR="007902ED" w:rsidRPr="00312EBE" w:rsidRDefault="0068425C">
      <w:pPr>
        <w:rPr>
          <w:lang w:val="en-GB"/>
        </w:rPr>
      </w:pPr>
      <w:r>
        <w:rPr>
          <w:color w:val="4472C4"/>
          <w:sz w:val="20"/>
          <w:szCs w:val="20"/>
          <w:lang w:val="en-GB"/>
        </w:rPr>
        <w:t xml:space="preserve">PHEMEabcpp GPR: </w:t>
      </w:r>
      <w:r>
        <w:rPr>
          <w:rFonts w:eastAsia="Times New Roman" w:cs="Calibri"/>
          <w:color w:val="4472C4"/>
          <w:sz w:val="18"/>
          <w:szCs w:val="18"/>
          <w:lang w:val="en-GB" w:eastAsia="en-GB"/>
        </w:rPr>
        <w:t xml:space="preserve">b2198 and b2199 and b2197 and b2200 and b2201= </w:t>
      </w:r>
      <w:proofErr w:type="gramStart"/>
      <w:r>
        <w:rPr>
          <w:rFonts w:eastAsia="Times New Roman" w:cs="Calibri"/>
          <w:color w:val="4472C4"/>
          <w:sz w:val="18"/>
          <w:szCs w:val="18"/>
          <w:lang w:val="en-GB" w:eastAsia="en-GB"/>
        </w:rPr>
        <w:t>ccmA,ccmB</w:t>
      </w:r>
      <w:proofErr w:type="gramEnd"/>
      <w:r>
        <w:rPr>
          <w:rFonts w:eastAsia="Times New Roman" w:cs="Calibri"/>
          <w:color w:val="4472C4"/>
          <w:sz w:val="18"/>
          <w:szCs w:val="18"/>
          <w:lang w:val="en-GB" w:eastAsia="en-GB"/>
        </w:rPr>
        <w:t>,ccmC,ccmD,ccmE (ccmF,G and H are not metabolic genes)</w:t>
      </w:r>
    </w:p>
    <w:p w14:paraId="4AEC4606" w14:textId="5EFCE0CE" w:rsidR="007902ED" w:rsidRPr="00312EBE" w:rsidRDefault="007902ED">
      <w:pPr>
        <w:rPr>
          <w:lang w:val="en-GB"/>
        </w:rPr>
      </w:pPr>
    </w:p>
    <w:p w14:paraId="65472E3E" w14:textId="77777777" w:rsidR="007902ED" w:rsidRDefault="0068425C">
      <w:pPr>
        <w:pStyle w:val="Prrafodelista"/>
        <w:numPr>
          <w:ilvl w:val="0"/>
          <w:numId w:val="2"/>
        </w:numPr>
        <w:rPr>
          <w:b/>
          <w:bCs/>
          <w:color w:val="4472C4"/>
          <w:sz w:val="20"/>
          <w:szCs w:val="20"/>
          <w:u w:val="single"/>
          <w:lang w:val="en-GB"/>
        </w:rPr>
      </w:pPr>
      <w:bookmarkStart w:id="183" w:name="_Toc137139867"/>
      <w:r>
        <w:rPr>
          <w:b/>
          <w:bCs/>
          <w:color w:val="4472C4"/>
          <w:sz w:val="20"/>
          <w:szCs w:val="20"/>
          <w:u w:val="single"/>
          <w:lang w:val="en-GB"/>
        </w:rPr>
        <w:t>Limitations and future perspectives</w:t>
      </w:r>
      <w:bookmarkEnd w:id="183"/>
    </w:p>
    <w:p w14:paraId="76C5E719" w14:textId="77777777" w:rsidR="007902ED" w:rsidRDefault="007902ED">
      <w:pPr>
        <w:rPr>
          <w:b/>
          <w:bCs/>
          <w:sz w:val="24"/>
          <w:szCs w:val="24"/>
          <w:lang w:val="en-GB"/>
        </w:rPr>
      </w:pPr>
    </w:p>
    <w:p w14:paraId="213F9D79" w14:textId="77777777" w:rsidR="007902ED" w:rsidRDefault="0068425C">
      <w:pPr>
        <w:pStyle w:val="Ttulo1"/>
        <w:rPr>
          <w:rFonts w:ascii="Times New Roman" w:hAnsi="Times New Roman"/>
          <w:b/>
          <w:color w:val="auto"/>
          <w:sz w:val="24"/>
          <w:szCs w:val="24"/>
          <w:lang w:val="en-GB"/>
        </w:rPr>
      </w:pPr>
      <w:bookmarkStart w:id="184" w:name="_Toc137139868"/>
      <w:bookmarkStart w:id="185" w:name="_Toc137206691"/>
      <w:bookmarkStart w:id="186" w:name="_Toc137469054"/>
      <w:bookmarkStart w:id="187" w:name="_Toc137732287"/>
      <w:bookmarkStart w:id="188" w:name="_Toc138094380"/>
      <w:bookmarkStart w:id="189" w:name="_Toc138178729"/>
      <w:bookmarkStart w:id="190" w:name="_Toc138781798"/>
      <w:r>
        <w:rPr>
          <w:rFonts w:ascii="Times New Roman" w:hAnsi="Times New Roman"/>
          <w:b/>
          <w:color w:val="auto"/>
          <w:sz w:val="24"/>
          <w:szCs w:val="24"/>
          <w:lang w:val="en-GB"/>
        </w:rPr>
        <w:t>APPENDICES</w:t>
      </w:r>
      <w:bookmarkEnd w:id="184"/>
      <w:bookmarkEnd w:id="185"/>
      <w:bookmarkEnd w:id="186"/>
      <w:bookmarkEnd w:id="187"/>
      <w:bookmarkEnd w:id="188"/>
      <w:bookmarkEnd w:id="189"/>
      <w:bookmarkEnd w:id="190"/>
    </w:p>
    <w:p w14:paraId="2088FA4F" w14:textId="77777777" w:rsidR="007902ED" w:rsidRDefault="0068425C">
      <w:pPr>
        <w:pStyle w:val="Ttulo2"/>
        <w:numPr>
          <w:ilvl w:val="0"/>
          <w:numId w:val="7"/>
        </w:numPr>
        <w:rPr>
          <w:rFonts w:ascii="Times New Roman" w:hAnsi="Times New Roman"/>
          <w:color w:val="auto"/>
          <w:sz w:val="24"/>
          <w:szCs w:val="24"/>
          <w:lang w:val="en-GB"/>
        </w:rPr>
      </w:pPr>
      <w:bookmarkStart w:id="191" w:name="_Toc138178730"/>
      <w:bookmarkStart w:id="192" w:name="_Toc138781799"/>
      <w:r>
        <w:rPr>
          <w:rFonts w:ascii="Times New Roman" w:hAnsi="Times New Roman"/>
          <w:color w:val="auto"/>
          <w:sz w:val="24"/>
          <w:szCs w:val="24"/>
          <w:lang w:val="en-GB"/>
        </w:rPr>
        <w:t>Bisulfite data processing commands</w:t>
      </w:r>
      <w:bookmarkEnd w:id="191"/>
      <w:bookmarkEnd w:id="192"/>
    </w:p>
    <w:p w14:paraId="41F769E3" w14:textId="77777777" w:rsidR="007902ED" w:rsidRDefault="0068425C">
      <w:pPr>
        <w:spacing w:after="0"/>
        <w:jc w:val="both"/>
        <w:rPr>
          <w:i/>
          <w:iCs/>
          <w:sz w:val="16"/>
          <w:szCs w:val="16"/>
          <w:lang w:val="en-GB"/>
        </w:rPr>
      </w:pPr>
      <w:r>
        <w:rPr>
          <w:i/>
          <w:iCs/>
          <w:sz w:val="16"/>
          <w:szCs w:val="16"/>
          <w:lang w:val="en-GB"/>
        </w:rPr>
        <w:t xml:space="preserve">Splitting </w:t>
      </w:r>
    </w:p>
    <w:p w14:paraId="4BA6045A" w14:textId="77777777" w:rsidR="007902ED" w:rsidRDefault="0068425C">
      <w:pPr>
        <w:spacing w:after="0"/>
        <w:jc w:val="both"/>
        <w:rPr>
          <w:sz w:val="16"/>
          <w:szCs w:val="16"/>
          <w:lang w:val="en-GB"/>
        </w:rPr>
      </w:pPr>
      <w:r>
        <w:rPr>
          <w:sz w:val="16"/>
          <w:szCs w:val="16"/>
          <w:lang w:val="en-GB"/>
        </w:rPr>
        <w:t>$ python separate_fastq.py &lt;input.fastq.gz&gt; &lt;output.read1.fastq.gz&gt; &lt;output.read2.fastq.gz&gt;</w:t>
      </w:r>
    </w:p>
    <w:p w14:paraId="3B01D733" w14:textId="77777777" w:rsidR="007902ED" w:rsidRDefault="0068425C">
      <w:pPr>
        <w:spacing w:after="0"/>
        <w:jc w:val="both"/>
        <w:rPr>
          <w:sz w:val="16"/>
          <w:szCs w:val="16"/>
          <w:lang w:val="en-GB"/>
        </w:rPr>
      </w:pPr>
      <w:r>
        <w:rPr>
          <w:sz w:val="16"/>
          <w:szCs w:val="16"/>
          <w:lang w:val="en-GB"/>
        </w:rPr>
        <w:t>$ fastqc &lt;fileread1.fastq.gz&gt; &lt;fileread2.fastq.gz&gt;</w:t>
      </w:r>
    </w:p>
    <w:p w14:paraId="50A98596" w14:textId="77777777" w:rsidR="007902ED" w:rsidRDefault="007902ED">
      <w:pPr>
        <w:spacing w:after="0"/>
        <w:jc w:val="both"/>
        <w:rPr>
          <w:sz w:val="16"/>
          <w:szCs w:val="16"/>
          <w:lang w:val="en-GB"/>
        </w:rPr>
      </w:pPr>
    </w:p>
    <w:p w14:paraId="12769EF7" w14:textId="77777777" w:rsidR="007902ED" w:rsidRDefault="0068425C">
      <w:pPr>
        <w:spacing w:after="0"/>
        <w:jc w:val="both"/>
        <w:rPr>
          <w:i/>
          <w:iCs/>
          <w:sz w:val="16"/>
          <w:szCs w:val="16"/>
          <w:lang w:val="en-GB"/>
        </w:rPr>
      </w:pPr>
      <w:r>
        <w:rPr>
          <w:i/>
          <w:iCs/>
          <w:sz w:val="16"/>
          <w:szCs w:val="16"/>
          <w:lang w:val="en-GB"/>
        </w:rPr>
        <w:lastRenderedPageBreak/>
        <w:t>Mapping, methylation extraction and report generation</w:t>
      </w:r>
    </w:p>
    <w:p w14:paraId="6BBD2A8B" w14:textId="77777777" w:rsidR="007902ED" w:rsidRDefault="0068425C">
      <w:pPr>
        <w:spacing w:after="0"/>
        <w:jc w:val="both"/>
        <w:rPr>
          <w:sz w:val="16"/>
          <w:szCs w:val="16"/>
          <w:lang w:val="en-GB"/>
        </w:rPr>
      </w:pPr>
      <w:r>
        <w:rPr>
          <w:sz w:val="16"/>
          <w:szCs w:val="16"/>
          <w:lang w:val="en-GB"/>
        </w:rPr>
        <w:t>$ bismark_genome_preparation --parallel 8 &lt;dir_fasta_ref_genome&gt;</w:t>
      </w:r>
    </w:p>
    <w:p w14:paraId="5315F4E8" w14:textId="77777777" w:rsidR="007902ED" w:rsidRDefault="0068425C">
      <w:pPr>
        <w:spacing w:after="0"/>
        <w:jc w:val="both"/>
        <w:rPr>
          <w:sz w:val="16"/>
          <w:szCs w:val="16"/>
          <w:lang w:val="en-GB"/>
        </w:rPr>
      </w:pPr>
      <w:r>
        <w:rPr>
          <w:sz w:val="16"/>
          <w:szCs w:val="16"/>
          <w:lang w:val="en-GB"/>
        </w:rPr>
        <w:t>$ bismark &lt;genome path&gt; -p 4 --parallel 6 -q --pbat -o &lt;output folder&gt; -1 &lt;read1.fastq.gz&gt; -2 &lt;read2.fastq.gz&gt;</w:t>
      </w:r>
    </w:p>
    <w:p w14:paraId="0C613D07" w14:textId="77777777" w:rsidR="007902ED" w:rsidRDefault="0068425C">
      <w:pPr>
        <w:spacing w:after="0"/>
        <w:jc w:val="both"/>
        <w:rPr>
          <w:sz w:val="16"/>
          <w:szCs w:val="16"/>
          <w:lang w:val="en-GB"/>
        </w:rPr>
      </w:pPr>
      <w:r>
        <w:rPr>
          <w:sz w:val="16"/>
          <w:szCs w:val="16"/>
          <w:lang w:val="en-GB"/>
        </w:rPr>
        <w:t>$ deduplicate_bismark -p --output_dir &lt;output folder&gt; --bam &lt;input bam file&gt;</w:t>
      </w:r>
    </w:p>
    <w:p w14:paraId="096EF9BB" w14:textId="77777777" w:rsidR="007902ED" w:rsidRDefault="0068425C">
      <w:pPr>
        <w:spacing w:after="0"/>
        <w:jc w:val="both"/>
        <w:rPr>
          <w:sz w:val="16"/>
          <w:szCs w:val="16"/>
          <w:lang w:val="en-GB"/>
        </w:rPr>
      </w:pPr>
      <w:r>
        <w:rPr>
          <w:sz w:val="16"/>
          <w:szCs w:val="16"/>
          <w:lang w:val="en-GB"/>
        </w:rPr>
        <w:t>$ samtools view -h -q 20 &lt;input bam file &gt; -o &lt;outputname deduplicated_filtered.bam&gt;</w:t>
      </w:r>
    </w:p>
    <w:p w14:paraId="016F39A7" w14:textId="77777777" w:rsidR="007902ED" w:rsidRDefault="0068425C">
      <w:pPr>
        <w:spacing w:after="0"/>
        <w:jc w:val="both"/>
        <w:rPr>
          <w:sz w:val="16"/>
          <w:szCs w:val="16"/>
          <w:lang w:val="en-GB"/>
        </w:rPr>
      </w:pPr>
      <w:r>
        <w:rPr>
          <w:sz w:val="16"/>
          <w:szCs w:val="16"/>
          <w:lang w:val="en-GB"/>
        </w:rPr>
        <w:t>$ bismark_methylation_extractor --parallel 10 -p --no_overlap --ignore 7 --ignore_r2 7 --ignore_3prime 5 --ignore_3prime_r2 5 -o &lt;output folder&gt; --report --bedGraph --CX --cytosine_report --genome_folder &lt;genome path&gt; &lt;input deduplicated_filtered.bam&gt;</w:t>
      </w:r>
    </w:p>
    <w:p w14:paraId="2303706B" w14:textId="77777777" w:rsidR="007902ED" w:rsidRDefault="0068425C">
      <w:pPr>
        <w:spacing w:after="0"/>
        <w:jc w:val="both"/>
        <w:rPr>
          <w:sz w:val="16"/>
          <w:szCs w:val="16"/>
          <w:lang w:val="en-GB"/>
        </w:rPr>
      </w:pPr>
      <w:r>
        <w:rPr>
          <w:sz w:val="16"/>
          <w:szCs w:val="16"/>
          <w:lang w:val="en-GB"/>
        </w:rPr>
        <w:t>$ bismark2report --alignment_report &lt;input PE_report.txt&gt; --dedup_report &lt;input deduplication_report.txt&gt; --splitting_report &lt;input deduplicated_splitting_report.txt&gt; --mbias_report &lt;input deduplicated.M-bias.txt&gt;</w:t>
      </w:r>
    </w:p>
    <w:p w14:paraId="55FC8DEA" w14:textId="77777777" w:rsidR="007902ED" w:rsidRDefault="007902ED">
      <w:pPr>
        <w:spacing w:after="0"/>
        <w:jc w:val="both"/>
        <w:rPr>
          <w:sz w:val="16"/>
          <w:szCs w:val="16"/>
          <w:lang w:val="en-GB"/>
        </w:rPr>
      </w:pPr>
    </w:p>
    <w:p w14:paraId="54DD3591" w14:textId="77777777" w:rsidR="007902ED" w:rsidRDefault="0068425C">
      <w:pPr>
        <w:spacing w:after="0"/>
        <w:jc w:val="both"/>
        <w:rPr>
          <w:i/>
          <w:iCs/>
          <w:sz w:val="16"/>
          <w:szCs w:val="16"/>
          <w:lang w:val="en-GB"/>
        </w:rPr>
      </w:pPr>
      <w:r>
        <w:rPr>
          <w:i/>
          <w:iCs/>
          <w:sz w:val="16"/>
          <w:szCs w:val="16"/>
          <w:lang w:val="en-GB"/>
        </w:rPr>
        <w:t>Coverage and representation (igv)</w:t>
      </w:r>
    </w:p>
    <w:p w14:paraId="455CDEE1" w14:textId="77777777" w:rsidR="007902ED" w:rsidRDefault="0068425C">
      <w:pPr>
        <w:spacing w:after="0"/>
        <w:jc w:val="both"/>
        <w:rPr>
          <w:sz w:val="16"/>
          <w:szCs w:val="16"/>
          <w:lang w:val="en-GB"/>
        </w:rPr>
      </w:pPr>
      <w:r>
        <w:rPr>
          <w:sz w:val="16"/>
          <w:szCs w:val="16"/>
          <w:lang w:val="en-GB"/>
        </w:rPr>
        <w:t>$ samtools sort -o &lt;outputname deduplicated_filtered_sorted.bam&gt; &lt;input deduplicated_filtered.bam&gt;</w:t>
      </w:r>
    </w:p>
    <w:p w14:paraId="16DF4A76" w14:textId="77777777" w:rsidR="007902ED" w:rsidRDefault="0068425C">
      <w:pPr>
        <w:spacing w:after="0"/>
        <w:jc w:val="both"/>
        <w:rPr>
          <w:sz w:val="16"/>
          <w:szCs w:val="16"/>
          <w:lang w:val="en-GB"/>
        </w:rPr>
      </w:pPr>
      <w:r>
        <w:rPr>
          <w:sz w:val="16"/>
          <w:szCs w:val="16"/>
          <w:lang w:val="en-GB"/>
        </w:rPr>
        <w:t xml:space="preserve">$ samtools index &lt;input deduplicated_filtered_sorted.bam&gt; </w:t>
      </w:r>
    </w:p>
    <w:p w14:paraId="0F3859DA" w14:textId="77777777" w:rsidR="007902ED" w:rsidRDefault="0068425C">
      <w:pPr>
        <w:spacing w:after="0"/>
        <w:jc w:val="both"/>
        <w:rPr>
          <w:sz w:val="16"/>
          <w:szCs w:val="16"/>
          <w:lang w:val="en-GB"/>
        </w:rPr>
      </w:pPr>
      <w:r>
        <w:rPr>
          <w:sz w:val="16"/>
          <w:szCs w:val="16"/>
          <w:lang w:val="en-GB"/>
        </w:rPr>
        <w:t>$ samtools depth &lt;input deduplicated_filtered_sorted.bam&gt; &gt; &lt;output deduplicated_filtered_coverage&gt;</w:t>
      </w:r>
    </w:p>
    <w:p w14:paraId="7FDBB085" w14:textId="77777777" w:rsidR="007902ED" w:rsidRDefault="0068425C">
      <w:pPr>
        <w:spacing w:after="0"/>
        <w:jc w:val="both"/>
        <w:rPr>
          <w:sz w:val="16"/>
          <w:szCs w:val="16"/>
          <w:lang w:val="en-GB"/>
        </w:rPr>
      </w:pPr>
      <w:r>
        <w:rPr>
          <w:sz w:val="16"/>
          <w:szCs w:val="16"/>
          <w:lang w:val="en-GB"/>
        </w:rPr>
        <w:t>$ samtools depth &lt;input deduplicated_filtered_sorted.bam</w:t>
      </w:r>
      <w:proofErr w:type="gramStart"/>
      <w:r>
        <w:rPr>
          <w:sz w:val="16"/>
          <w:szCs w:val="16"/>
          <w:lang w:val="en-GB"/>
        </w:rPr>
        <w:t>&gt;  |</w:t>
      </w:r>
      <w:proofErr w:type="gramEnd"/>
      <w:r>
        <w:rPr>
          <w:sz w:val="16"/>
          <w:szCs w:val="16"/>
          <w:lang w:val="en-GB"/>
        </w:rPr>
        <w:t xml:space="preserve">  awk '{sum+=$3} END { print "Average = ",sum/NR}'</w:t>
      </w:r>
    </w:p>
    <w:p w14:paraId="2A0FE497" w14:textId="77777777" w:rsidR="007902ED" w:rsidRDefault="007902ED">
      <w:pPr>
        <w:spacing w:after="0"/>
        <w:jc w:val="both"/>
        <w:rPr>
          <w:sz w:val="16"/>
          <w:szCs w:val="16"/>
          <w:lang w:val="en-GB"/>
        </w:rPr>
      </w:pPr>
    </w:p>
    <w:p w14:paraId="3EC13B83" w14:textId="77777777" w:rsidR="007902ED" w:rsidRDefault="0068425C">
      <w:pPr>
        <w:spacing w:after="0"/>
        <w:jc w:val="both"/>
        <w:rPr>
          <w:i/>
          <w:iCs/>
          <w:sz w:val="16"/>
          <w:szCs w:val="16"/>
          <w:lang w:val="en-GB"/>
        </w:rPr>
      </w:pPr>
      <w:r>
        <w:rPr>
          <w:i/>
          <w:iCs/>
          <w:sz w:val="16"/>
          <w:szCs w:val="16"/>
          <w:lang w:val="en-GB"/>
        </w:rPr>
        <w:t>Selecting positions within 25-75% of methylation and coverage &gt;25 and common positions (filtered)</w:t>
      </w:r>
    </w:p>
    <w:p w14:paraId="1614F572" w14:textId="77777777" w:rsidR="007902ED" w:rsidRDefault="0068425C">
      <w:pPr>
        <w:spacing w:after="0"/>
        <w:jc w:val="both"/>
        <w:rPr>
          <w:sz w:val="16"/>
          <w:szCs w:val="16"/>
          <w:lang w:val="en-GB"/>
        </w:rPr>
      </w:pPr>
      <w:r>
        <w:rPr>
          <w:sz w:val="16"/>
          <w:szCs w:val="16"/>
          <w:lang w:val="en-GB"/>
        </w:rPr>
        <w:t>$awk 'BEGIN{OFS="\t"} {$8=$6;$9=$7; $6=$4*100/($4+$5+1);$7=$6;$6=$5;$5=$4;$4=$3;$3=$2+1;$10=$5+$6 ; print $0}' &lt;input CX_report.txt&gt; &gt; &lt;output CX_report_percentaje.txt&gt;</w:t>
      </w:r>
    </w:p>
    <w:p w14:paraId="3D18DC9F" w14:textId="77777777" w:rsidR="007902ED" w:rsidRDefault="0068425C">
      <w:pPr>
        <w:spacing w:after="0"/>
        <w:jc w:val="both"/>
        <w:rPr>
          <w:sz w:val="16"/>
          <w:szCs w:val="16"/>
          <w:lang w:val="en-GB"/>
        </w:rPr>
      </w:pPr>
      <w:r>
        <w:rPr>
          <w:sz w:val="16"/>
          <w:szCs w:val="16"/>
          <w:lang w:val="en-GB"/>
        </w:rPr>
        <w:t>$awk '$7 &gt;= 25 &amp;&amp; $7 &lt;= 75 &amp;&amp; $10 &gt;= 25' &lt;input CX_report_percentaje.txt&gt; &gt; &lt;output CX_report_filtered.txt&gt;</w:t>
      </w:r>
    </w:p>
    <w:p w14:paraId="7DD4A12A" w14:textId="77777777" w:rsidR="007902ED" w:rsidRDefault="0068425C">
      <w:pPr>
        <w:spacing w:after="0"/>
        <w:jc w:val="both"/>
        <w:rPr>
          <w:sz w:val="16"/>
          <w:szCs w:val="16"/>
          <w:lang w:val="en-GB"/>
        </w:rPr>
      </w:pPr>
      <w:r>
        <w:rPr>
          <w:sz w:val="16"/>
          <w:szCs w:val="16"/>
          <w:lang w:val="en-GB"/>
        </w:rPr>
        <w:t>$bedtools intersect -a &lt;input1 CX_report_filtered.txt&gt; -b &lt;input2 CX_report_filtered.txt&gt; -wa -wb | awk '{OFS="\t"; print "NC_000913", $2, $3, $4, ($7+$17)/2}' &gt; &lt;clone_1/2_intersection_filtered.bed&gt;</w:t>
      </w:r>
    </w:p>
    <w:p w14:paraId="6137CD8E" w14:textId="77777777" w:rsidR="007902ED" w:rsidRDefault="0068425C">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OFS="\t";print "track type=bedGraph"}{print $1,$2,$3,$5}' &lt;clone_1/2_intersection_filtered.bed&gt; &gt; &lt;clone_1/2_intersection_filtered.bedgraph&gt;</w:t>
      </w:r>
    </w:p>
    <w:p w14:paraId="34D59FD2" w14:textId="77777777" w:rsidR="007902ED" w:rsidRDefault="007902ED">
      <w:pPr>
        <w:spacing w:after="0"/>
        <w:jc w:val="both"/>
        <w:rPr>
          <w:sz w:val="16"/>
          <w:szCs w:val="16"/>
          <w:lang w:val="en-GB"/>
        </w:rPr>
      </w:pPr>
    </w:p>
    <w:p w14:paraId="02610FF6" w14:textId="77777777" w:rsidR="007902ED" w:rsidRDefault="0068425C">
      <w:pPr>
        <w:spacing w:after="0"/>
        <w:jc w:val="both"/>
        <w:rPr>
          <w:i/>
          <w:iCs/>
          <w:sz w:val="16"/>
          <w:szCs w:val="16"/>
          <w:lang w:val="en-GB"/>
        </w:rPr>
      </w:pPr>
      <w:r>
        <w:rPr>
          <w:i/>
          <w:iCs/>
          <w:sz w:val="16"/>
          <w:szCs w:val="16"/>
          <w:lang w:val="en-GB"/>
        </w:rPr>
        <w:t>Selecting positions above 25% of methylation and coverage &gt;25 and common positions (full)</w:t>
      </w:r>
    </w:p>
    <w:p w14:paraId="60AE0D95" w14:textId="77777777" w:rsidR="007902ED" w:rsidRDefault="0068425C">
      <w:pPr>
        <w:spacing w:after="0"/>
        <w:jc w:val="both"/>
        <w:rPr>
          <w:sz w:val="16"/>
          <w:szCs w:val="16"/>
          <w:lang w:val="en-GB"/>
        </w:rPr>
      </w:pPr>
      <w:r>
        <w:rPr>
          <w:sz w:val="16"/>
          <w:szCs w:val="16"/>
          <w:lang w:val="en-GB"/>
        </w:rPr>
        <w:t>$awk '$7 &gt;= 25 &amp;&amp; $10 &gt;= 25' &lt;input CX_report_percentaje.txt&gt; &gt; &lt;output full.txt&gt;</w:t>
      </w:r>
    </w:p>
    <w:p w14:paraId="104BF655" w14:textId="77777777" w:rsidR="007902ED" w:rsidRDefault="0068425C">
      <w:pPr>
        <w:spacing w:after="0"/>
        <w:jc w:val="both"/>
        <w:rPr>
          <w:sz w:val="16"/>
          <w:szCs w:val="16"/>
          <w:lang w:val="en-GB"/>
        </w:rPr>
      </w:pPr>
      <w:r>
        <w:rPr>
          <w:sz w:val="16"/>
          <w:szCs w:val="16"/>
          <w:lang w:val="en-GB"/>
        </w:rPr>
        <w:t>$bedtools intersect -a &lt;input1 full.txt&gt; -b &lt;input2_full.txt&gt; -wa -wb | awk '{OFS="\t"; print "NC_000913", $2, $3, $4, ($7+$17)/2}' &gt; &lt;clone_1/2_intersection_full.bed&gt;</w:t>
      </w:r>
    </w:p>
    <w:p w14:paraId="4D35E642" w14:textId="77777777" w:rsidR="007902ED" w:rsidRDefault="0068425C">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OFS="\t";print "track type=bedGraph"}{print $1,$2,$3,$5}' &lt;clone_1/2_intersection_full.bed&gt; &gt; &lt;clone_1/2_intersection_full.bedgraph&gt;</w:t>
      </w:r>
    </w:p>
    <w:p w14:paraId="27CF417A" w14:textId="77777777" w:rsidR="007902ED" w:rsidRDefault="007902ED">
      <w:pPr>
        <w:rPr>
          <w:b/>
          <w:bCs/>
          <w:sz w:val="24"/>
          <w:szCs w:val="24"/>
          <w:lang w:val="en-GB"/>
        </w:rPr>
      </w:pPr>
    </w:p>
    <w:p w14:paraId="550FB472" w14:textId="77777777" w:rsidR="007902ED" w:rsidRDefault="0068425C">
      <w:pPr>
        <w:pStyle w:val="Prrafodelista"/>
        <w:numPr>
          <w:ilvl w:val="0"/>
          <w:numId w:val="7"/>
        </w:numPr>
        <w:rPr>
          <w:rFonts w:ascii="Times New Roman" w:hAnsi="Times New Roman"/>
          <w:sz w:val="24"/>
          <w:szCs w:val="24"/>
          <w:lang w:val="en-GB"/>
        </w:rPr>
      </w:pPr>
      <w:bookmarkStart w:id="193" w:name="_Toc138178731"/>
      <w:bookmarkStart w:id="194" w:name="_Toc138781800"/>
      <w:r>
        <w:rPr>
          <w:rFonts w:ascii="Times New Roman" w:hAnsi="Times New Roman"/>
          <w:sz w:val="24"/>
          <w:szCs w:val="24"/>
          <w:lang w:val="en-GB"/>
        </w:rPr>
        <w:t>SMRT data processing commands</w:t>
      </w:r>
      <w:bookmarkEnd w:id="193"/>
      <w:bookmarkEnd w:id="194"/>
    </w:p>
    <w:p w14:paraId="568A4C0F" w14:textId="77777777" w:rsidR="007902ED" w:rsidRDefault="0068425C">
      <w:pPr>
        <w:spacing w:after="0"/>
        <w:jc w:val="both"/>
        <w:rPr>
          <w:rFonts w:cs="Calibri"/>
          <w:i/>
          <w:iCs/>
          <w:sz w:val="16"/>
          <w:szCs w:val="16"/>
          <w:lang w:val="en-GB"/>
        </w:rPr>
      </w:pPr>
      <w:r>
        <w:rPr>
          <w:rFonts w:cs="Calibri"/>
          <w:i/>
          <w:iCs/>
          <w:sz w:val="16"/>
          <w:szCs w:val="16"/>
          <w:lang w:val="en-GB"/>
        </w:rPr>
        <w:t>Demultiplexing n-n indexes</w:t>
      </w:r>
    </w:p>
    <w:p w14:paraId="1294C2B4" w14:textId="77777777" w:rsidR="007902ED" w:rsidRDefault="0068425C">
      <w:pPr>
        <w:spacing w:after="0"/>
        <w:jc w:val="both"/>
        <w:rPr>
          <w:rFonts w:cs="Calibri"/>
          <w:sz w:val="16"/>
          <w:szCs w:val="16"/>
          <w:lang w:val="en-GB"/>
        </w:rPr>
      </w:pPr>
      <w:r>
        <w:rPr>
          <w:rFonts w:cs="Calibri"/>
          <w:sz w:val="16"/>
          <w:szCs w:val="16"/>
          <w:lang w:val="en-GB"/>
        </w:rPr>
        <w:t>$lima --same --split-bam &lt;input subreads.bam&gt; &lt;barcodes_8plex.fasta&gt; &lt;output barcoded.subreads.demux.bam&gt;</w:t>
      </w:r>
    </w:p>
    <w:p w14:paraId="6FFE3267" w14:textId="77777777" w:rsidR="007902ED" w:rsidRDefault="007902ED">
      <w:pPr>
        <w:spacing w:after="0"/>
        <w:jc w:val="both"/>
        <w:rPr>
          <w:rFonts w:cs="Calibri"/>
          <w:sz w:val="16"/>
          <w:szCs w:val="16"/>
          <w:lang w:val="en-GB"/>
        </w:rPr>
      </w:pPr>
    </w:p>
    <w:p w14:paraId="05E09068" w14:textId="77777777" w:rsidR="007902ED" w:rsidRDefault="0068425C">
      <w:pPr>
        <w:spacing w:after="0"/>
        <w:jc w:val="both"/>
        <w:rPr>
          <w:rFonts w:cs="Calibri"/>
          <w:i/>
          <w:iCs/>
          <w:sz w:val="16"/>
          <w:szCs w:val="16"/>
          <w:lang w:val="en-GB"/>
        </w:rPr>
      </w:pPr>
      <w:r>
        <w:rPr>
          <w:rFonts w:cs="Calibri"/>
          <w:i/>
          <w:iCs/>
          <w:sz w:val="16"/>
          <w:szCs w:val="16"/>
          <w:lang w:val="en-GB"/>
        </w:rPr>
        <w:t>Mapping and indexing</w:t>
      </w:r>
    </w:p>
    <w:p w14:paraId="1310AA58" w14:textId="77777777" w:rsidR="007902ED" w:rsidRDefault="0068425C">
      <w:pPr>
        <w:spacing w:after="0"/>
        <w:jc w:val="both"/>
        <w:rPr>
          <w:rFonts w:cs="Calibri"/>
          <w:sz w:val="16"/>
          <w:szCs w:val="16"/>
          <w:lang w:val="en-GB"/>
        </w:rPr>
      </w:pPr>
      <w:r>
        <w:rPr>
          <w:rFonts w:cs="Calibri"/>
          <w:sz w:val="16"/>
          <w:szCs w:val="16"/>
          <w:lang w:val="en-GB"/>
        </w:rPr>
        <w:t>$pbmm2 align &lt;input subreads.demux.bam&gt; &lt;</w:t>
      </w:r>
      <w:proofErr w:type="gramStart"/>
      <w:r>
        <w:rPr>
          <w:rFonts w:cs="Calibri"/>
          <w:sz w:val="16"/>
          <w:szCs w:val="16"/>
          <w:lang w:val="en-GB"/>
        </w:rPr>
        <w:t>reference.fasta</w:t>
      </w:r>
      <w:proofErr w:type="gramEnd"/>
      <w:r>
        <w:rPr>
          <w:rFonts w:cs="Calibri"/>
          <w:sz w:val="16"/>
          <w:szCs w:val="16"/>
          <w:lang w:val="en-GB"/>
        </w:rPr>
        <w:t>&gt; &lt;output subreads_aligned.bam&gt; --sort</w:t>
      </w:r>
    </w:p>
    <w:p w14:paraId="0163AD2B" w14:textId="77777777" w:rsidR="007902ED" w:rsidRDefault="0068425C">
      <w:pPr>
        <w:spacing w:after="0"/>
        <w:jc w:val="both"/>
        <w:rPr>
          <w:rFonts w:cs="Calibri"/>
          <w:sz w:val="16"/>
          <w:szCs w:val="16"/>
          <w:lang w:val="en-GB"/>
        </w:rPr>
      </w:pPr>
      <w:r>
        <w:rPr>
          <w:rFonts w:cs="Calibri"/>
          <w:sz w:val="16"/>
          <w:szCs w:val="16"/>
          <w:lang w:val="en-GB"/>
        </w:rPr>
        <w:t>$samtools faidx &lt;</w:t>
      </w:r>
      <w:proofErr w:type="gramStart"/>
      <w:r>
        <w:rPr>
          <w:rFonts w:cs="Calibri"/>
          <w:sz w:val="16"/>
          <w:szCs w:val="16"/>
          <w:lang w:val="en-GB"/>
        </w:rPr>
        <w:t>reference.fasta</w:t>
      </w:r>
      <w:proofErr w:type="gramEnd"/>
      <w:r>
        <w:rPr>
          <w:rFonts w:cs="Calibri"/>
          <w:sz w:val="16"/>
          <w:szCs w:val="16"/>
          <w:lang w:val="en-GB"/>
        </w:rPr>
        <w:t>&gt; ???</w:t>
      </w:r>
    </w:p>
    <w:p w14:paraId="67F6EAC3" w14:textId="77777777" w:rsidR="007902ED" w:rsidRDefault="0068425C">
      <w:pPr>
        <w:spacing w:after="0"/>
        <w:jc w:val="both"/>
        <w:rPr>
          <w:rFonts w:cs="Calibri"/>
          <w:sz w:val="16"/>
          <w:szCs w:val="16"/>
          <w:lang w:val="en-GB"/>
        </w:rPr>
      </w:pPr>
      <w:r>
        <w:rPr>
          <w:rFonts w:cs="Calibri"/>
          <w:sz w:val="16"/>
          <w:szCs w:val="16"/>
          <w:lang w:val="en-GB"/>
        </w:rPr>
        <w:t>$pbindex &lt;aligned_subreads.bam</w:t>
      </w:r>
      <w:proofErr w:type="gramStart"/>
      <w:r>
        <w:rPr>
          <w:rFonts w:cs="Calibri"/>
          <w:sz w:val="16"/>
          <w:szCs w:val="16"/>
          <w:lang w:val="en-GB"/>
        </w:rPr>
        <w:t>&gt; ?????</w:t>
      </w:r>
      <w:proofErr w:type="gramEnd"/>
    </w:p>
    <w:p w14:paraId="06993820" w14:textId="77777777" w:rsidR="007902ED" w:rsidRDefault="007902ED">
      <w:pPr>
        <w:spacing w:after="0"/>
        <w:jc w:val="both"/>
        <w:rPr>
          <w:rFonts w:cs="Calibri"/>
          <w:sz w:val="16"/>
          <w:szCs w:val="16"/>
          <w:lang w:val="en-GB"/>
        </w:rPr>
      </w:pPr>
    </w:p>
    <w:p w14:paraId="3F0AD72D" w14:textId="77777777" w:rsidR="007902ED" w:rsidRDefault="0068425C">
      <w:pPr>
        <w:spacing w:after="0"/>
        <w:jc w:val="both"/>
        <w:rPr>
          <w:rFonts w:cs="Calibri"/>
          <w:i/>
          <w:iCs/>
          <w:sz w:val="16"/>
          <w:szCs w:val="16"/>
          <w:lang w:val="en-GB"/>
        </w:rPr>
      </w:pPr>
      <w:r>
        <w:rPr>
          <w:rFonts w:cs="Calibri"/>
          <w:i/>
          <w:iCs/>
          <w:sz w:val="16"/>
          <w:szCs w:val="16"/>
          <w:lang w:val="en-GB"/>
        </w:rPr>
        <w:t>Methylation extraction</w:t>
      </w:r>
    </w:p>
    <w:p w14:paraId="1DEDB1FD" w14:textId="77777777" w:rsidR="007902ED" w:rsidRDefault="0068425C">
      <w:pPr>
        <w:spacing w:after="0"/>
        <w:jc w:val="both"/>
        <w:rPr>
          <w:rFonts w:cs="Calibri"/>
          <w:sz w:val="16"/>
          <w:szCs w:val="16"/>
          <w:lang w:val="en-GB"/>
        </w:rPr>
      </w:pPr>
      <w:r>
        <w:rPr>
          <w:rFonts w:cs="Calibri"/>
          <w:sz w:val="16"/>
          <w:szCs w:val="16"/>
          <w:lang w:val="en-GB"/>
        </w:rPr>
        <w:t>$ipdSummary &lt;input subreads_aligned.bam&gt; --reference &lt;</w:t>
      </w:r>
      <w:proofErr w:type="gramStart"/>
      <w:r>
        <w:rPr>
          <w:rFonts w:cs="Calibri"/>
          <w:sz w:val="16"/>
          <w:szCs w:val="16"/>
          <w:lang w:val="en-GB"/>
        </w:rPr>
        <w:t>reference.fasta</w:t>
      </w:r>
      <w:proofErr w:type="gramEnd"/>
      <w:r>
        <w:rPr>
          <w:rFonts w:cs="Calibri"/>
          <w:sz w:val="16"/>
          <w:szCs w:val="16"/>
          <w:lang w:val="en-GB"/>
        </w:rPr>
        <w:t>&gt; --gff &lt;output gff&gt; --pvalue 0.001 --numWorkers 16 --identify m4C,m6A,m5C_TET --methylFraction --useChemistry "SP3-C3"</w:t>
      </w:r>
    </w:p>
    <w:p w14:paraId="42D20C2E" w14:textId="77777777" w:rsidR="007902ED" w:rsidRDefault="007902ED">
      <w:pPr>
        <w:spacing w:after="0"/>
        <w:jc w:val="both"/>
        <w:rPr>
          <w:rFonts w:cs="Calibri"/>
          <w:sz w:val="16"/>
          <w:szCs w:val="16"/>
          <w:lang w:val="en-GB"/>
        </w:rPr>
      </w:pPr>
    </w:p>
    <w:p w14:paraId="0F2A0F50" w14:textId="77777777" w:rsidR="007902ED" w:rsidRDefault="0068425C">
      <w:pPr>
        <w:spacing w:after="0"/>
        <w:jc w:val="both"/>
        <w:rPr>
          <w:rFonts w:cs="Calibri"/>
          <w:i/>
          <w:iCs/>
          <w:sz w:val="16"/>
          <w:szCs w:val="16"/>
          <w:lang w:val="en-GB"/>
        </w:rPr>
      </w:pPr>
      <w:r>
        <w:rPr>
          <w:rFonts w:cs="Calibri"/>
          <w:i/>
          <w:iCs/>
          <w:sz w:val="16"/>
          <w:szCs w:val="16"/>
          <w:lang w:val="en-GB"/>
        </w:rPr>
        <w:t>Select only those positions with methylation fraction</w:t>
      </w:r>
    </w:p>
    <w:p w14:paraId="5B9A384B" w14:textId="77777777" w:rsidR="007902ED" w:rsidRDefault="0068425C">
      <w:pPr>
        <w:spacing w:after="0"/>
        <w:jc w:val="both"/>
        <w:rPr>
          <w:rFonts w:cs="Calibri"/>
          <w:sz w:val="16"/>
          <w:szCs w:val="16"/>
          <w:lang w:val="en-GB"/>
        </w:rPr>
      </w:pPr>
      <w:r>
        <w:rPr>
          <w:rFonts w:cs="Calibri"/>
          <w:sz w:val="16"/>
          <w:szCs w:val="16"/>
          <w:lang w:val="en-GB"/>
        </w:rPr>
        <w:t>$awk -F "\t|;" -v OFS="\t" 'NF==15 {print $</w:t>
      </w:r>
      <w:proofErr w:type="gramStart"/>
      <w:r>
        <w:rPr>
          <w:rFonts w:cs="Calibri"/>
          <w:sz w:val="16"/>
          <w:szCs w:val="16"/>
          <w:lang w:val="en-GB"/>
        </w:rPr>
        <w:t>1,$</w:t>
      </w:r>
      <w:proofErr w:type="gramEnd"/>
      <w:r>
        <w:rPr>
          <w:rFonts w:cs="Calibri"/>
          <w:sz w:val="16"/>
          <w:szCs w:val="16"/>
          <w:lang w:val="en-GB"/>
        </w:rPr>
        <w:t>2,$3,$4,$5,$6,$7,$8,$9,$10,$11,$12,$13,$14,$15}' &lt;input gff&gt; &gt; &lt;output percentage.gff&gt;</w:t>
      </w:r>
    </w:p>
    <w:p w14:paraId="466E72FB" w14:textId="77777777" w:rsidR="007902ED" w:rsidRDefault="0068425C">
      <w:pPr>
        <w:spacing w:after="0"/>
        <w:jc w:val="both"/>
        <w:rPr>
          <w:rFonts w:cs="Calibri"/>
          <w:i/>
          <w:iCs/>
          <w:sz w:val="16"/>
          <w:szCs w:val="16"/>
          <w:lang w:val="en-GB"/>
        </w:rPr>
      </w:pPr>
      <w:r>
        <w:rPr>
          <w:rFonts w:cs="Calibri"/>
          <w:i/>
          <w:iCs/>
          <w:sz w:val="16"/>
          <w:szCs w:val="16"/>
          <w:lang w:val="en-GB"/>
        </w:rPr>
        <w:t>Full</w:t>
      </w:r>
    </w:p>
    <w:p w14:paraId="163DE9F1" w14:textId="77777777" w:rsidR="007902ED" w:rsidRDefault="0068425C">
      <w:pPr>
        <w:spacing w:after="0"/>
        <w:jc w:val="both"/>
        <w:rPr>
          <w:rFonts w:cs="Calibri"/>
          <w:sz w:val="16"/>
          <w:szCs w:val="16"/>
          <w:lang w:val="en-GB"/>
        </w:rPr>
      </w:pPr>
      <w:r>
        <w:rPr>
          <w:rFonts w:cs="Calibri"/>
          <w:sz w:val="16"/>
          <w:szCs w:val="16"/>
          <w:lang w:val="en-GB"/>
        </w:rPr>
        <w:t>$awk -F "\t" -v OFS="\t</w:t>
      </w:r>
      <w:proofErr w:type="gramStart"/>
      <w:r>
        <w:rPr>
          <w:rFonts w:cs="Calibri"/>
          <w:sz w:val="16"/>
          <w:szCs w:val="16"/>
          <w:lang w:val="en-GB"/>
        </w:rPr>
        <w:t>"  '</w:t>
      </w:r>
      <w:proofErr w:type="gramEnd"/>
      <w:r>
        <w:rPr>
          <w:rFonts w:cs="Calibri"/>
          <w:sz w:val="16"/>
          <w:szCs w:val="16"/>
          <w:lang w:val="en-GB"/>
        </w:rPr>
        <w:t>{gsub(/^frac=/, "", $12); print $1, $4-1, $5, $7, $12}' &lt;input percentage.gff&gt; &gt; &lt;output full.bed&gt;</w:t>
      </w:r>
    </w:p>
    <w:p w14:paraId="60448576" w14:textId="77777777" w:rsidR="007902ED" w:rsidRDefault="0068425C">
      <w:pPr>
        <w:spacing w:after="0"/>
        <w:jc w:val="both"/>
        <w:rPr>
          <w:rFonts w:cs="Calibri"/>
          <w:i/>
          <w:iCs/>
          <w:sz w:val="16"/>
          <w:szCs w:val="16"/>
          <w:lang w:val="en-GB"/>
        </w:rPr>
      </w:pPr>
      <w:r>
        <w:rPr>
          <w:rFonts w:cs="Calibri"/>
          <w:i/>
          <w:iCs/>
          <w:sz w:val="16"/>
          <w:szCs w:val="16"/>
          <w:lang w:val="en-GB"/>
        </w:rPr>
        <w:t>Lowest fraction</w:t>
      </w:r>
    </w:p>
    <w:p w14:paraId="3FC0E193" w14:textId="77777777" w:rsidR="007902ED" w:rsidRDefault="0068425C">
      <w:pPr>
        <w:spacing w:after="0"/>
        <w:jc w:val="both"/>
        <w:rPr>
          <w:rFonts w:cs="Calibri"/>
          <w:sz w:val="16"/>
          <w:szCs w:val="16"/>
          <w:lang w:val="en-GB"/>
        </w:rPr>
      </w:pPr>
      <w:r>
        <w:rPr>
          <w:rFonts w:cs="Calibri"/>
          <w:sz w:val="16"/>
          <w:szCs w:val="16"/>
          <w:lang w:val="en-GB"/>
        </w:rPr>
        <w:t xml:space="preserve">$awk -F "\t" 'NR == 1 || $5 &lt; min </w:t>
      </w:r>
      <w:proofErr w:type="gramStart"/>
      <w:r>
        <w:rPr>
          <w:rFonts w:cs="Calibri"/>
          <w:sz w:val="16"/>
          <w:szCs w:val="16"/>
          <w:lang w:val="en-GB"/>
        </w:rPr>
        <w:t>{ min</w:t>
      </w:r>
      <w:proofErr w:type="gramEnd"/>
      <w:r>
        <w:rPr>
          <w:rFonts w:cs="Calibri"/>
          <w:sz w:val="16"/>
          <w:szCs w:val="16"/>
          <w:lang w:val="en-GB"/>
        </w:rPr>
        <w:t xml:space="preserve"> = $5 } END { print min }'  &lt;input full.bed&gt;</w:t>
      </w:r>
    </w:p>
    <w:p w14:paraId="659A98D8" w14:textId="77777777" w:rsidR="007902ED" w:rsidRPr="00312EBE" w:rsidRDefault="0068425C">
      <w:pPr>
        <w:spacing w:after="0"/>
        <w:jc w:val="both"/>
        <w:rPr>
          <w:lang w:val="en-GB"/>
        </w:rPr>
      </w:pPr>
      <w:r>
        <w:rPr>
          <w:rFonts w:cs="Calibri"/>
          <w:i/>
          <w:iCs/>
          <w:sz w:val="16"/>
          <w:szCs w:val="16"/>
          <w:lang w:val="en-GB"/>
        </w:rPr>
        <w:t>Filtered 25-75%</w:t>
      </w:r>
    </w:p>
    <w:p w14:paraId="76E68B81" w14:textId="77777777" w:rsidR="007902ED" w:rsidRDefault="0068425C">
      <w:pPr>
        <w:spacing w:after="0"/>
        <w:jc w:val="both"/>
        <w:rPr>
          <w:rFonts w:cs="Calibri"/>
          <w:sz w:val="16"/>
          <w:szCs w:val="16"/>
          <w:lang w:val="en-GB"/>
        </w:rPr>
      </w:pPr>
      <w:r>
        <w:rPr>
          <w:rFonts w:cs="Calibri"/>
          <w:sz w:val="16"/>
          <w:szCs w:val="16"/>
          <w:lang w:val="en-GB"/>
        </w:rPr>
        <w:t>$awk -F"\t" '$5 &lt; 0.75 {print $</w:t>
      </w:r>
      <w:proofErr w:type="gramStart"/>
      <w:r>
        <w:rPr>
          <w:rFonts w:cs="Calibri"/>
          <w:sz w:val="16"/>
          <w:szCs w:val="16"/>
          <w:lang w:val="en-GB"/>
        </w:rPr>
        <w:t>1,$</w:t>
      </w:r>
      <w:proofErr w:type="gramEnd"/>
      <w:r>
        <w:rPr>
          <w:rFonts w:cs="Calibri"/>
          <w:sz w:val="16"/>
          <w:szCs w:val="16"/>
          <w:lang w:val="en-GB"/>
        </w:rPr>
        <w:t>2,$3,$4,$5}' &lt;input full.bed&gt; &gt; &lt;output filtered.bed&gt;</w:t>
      </w:r>
    </w:p>
    <w:p w14:paraId="0582C96E" w14:textId="77777777" w:rsidR="007902ED" w:rsidRDefault="007902ED">
      <w:pPr>
        <w:spacing w:after="0"/>
        <w:jc w:val="both"/>
        <w:rPr>
          <w:rFonts w:cs="Calibri"/>
          <w:sz w:val="16"/>
          <w:szCs w:val="16"/>
          <w:lang w:val="en-GB"/>
        </w:rPr>
      </w:pPr>
    </w:p>
    <w:p w14:paraId="0576344A" w14:textId="77777777" w:rsidR="007902ED" w:rsidRDefault="0068425C">
      <w:pPr>
        <w:spacing w:after="0"/>
        <w:jc w:val="both"/>
        <w:rPr>
          <w:rFonts w:cs="Calibri"/>
          <w:i/>
          <w:iCs/>
          <w:sz w:val="16"/>
          <w:szCs w:val="16"/>
          <w:lang w:val="en-GB"/>
        </w:rPr>
      </w:pPr>
      <w:r>
        <w:rPr>
          <w:rFonts w:cs="Calibri"/>
          <w:i/>
          <w:iCs/>
          <w:sz w:val="16"/>
          <w:szCs w:val="16"/>
          <w:lang w:val="en-GB"/>
        </w:rPr>
        <w:t>In bedgraph format for IGV visualization</w:t>
      </w:r>
    </w:p>
    <w:p w14:paraId="22C0BE9F" w14:textId="77777777" w:rsidR="007902ED" w:rsidRDefault="0068425C">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type=bedGraph"}{print "NC_000913",$2,$3,$5}' &lt;input filtered.bed&gt; &gt; &lt;output filtered.bedgraph&gt;</w:t>
      </w:r>
    </w:p>
    <w:p w14:paraId="575D9507" w14:textId="77777777" w:rsidR="007902ED" w:rsidRDefault="0068425C">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type=bedGraph"}{print "NC_000913",$2,$3,$5}' &lt;input full.bed&gt; &gt; &lt;output full.bedgraph&gt;</w:t>
      </w:r>
    </w:p>
    <w:p w14:paraId="3C2B2162" w14:textId="77777777" w:rsidR="007902ED" w:rsidRDefault="007902ED">
      <w:pPr>
        <w:rPr>
          <w:b/>
          <w:bCs/>
          <w:sz w:val="24"/>
          <w:szCs w:val="24"/>
          <w:lang w:val="en-GB"/>
        </w:rPr>
      </w:pPr>
    </w:p>
    <w:p w14:paraId="5DAC7F65" w14:textId="77777777" w:rsidR="007902ED" w:rsidRDefault="0068425C">
      <w:pPr>
        <w:pStyle w:val="Prrafodelista"/>
        <w:numPr>
          <w:ilvl w:val="0"/>
          <w:numId w:val="7"/>
        </w:numPr>
        <w:rPr>
          <w:rFonts w:ascii="Times New Roman" w:hAnsi="Times New Roman"/>
          <w:sz w:val="24"/>
          <w:szCs w:val="24"/>
          <w:lang w:val="en-GB"/>
        </w:rPr>
      </w:pPr>
      <w:bookmarkStart w:id="195" w:name="_Toc138178732"/>
      <w:bookmarkStart w:id="196" w:name="_Toc138781801"/>
      <w:r>
        <w:rPr>
          <w:rFonts w:ascii="Times New Roman" w:hAnsi="Times New Roman"/>
          <w:sz w:val="24"/>
          <w:szCs w:val="24"/>
          <w:lang w:val="en-GB"/>
        </w:rPr>
        <w:t>Methylation motifs commands</w:t>
      </w:r>
      <w:bookmarkEnd w:id="195"/>
      <w:bookmarkEnd w:id="196"/>
    </w:p>
    <w:p w14:paraId="3DA03AE1" w14:textId="77777777" w:rsidR="007902ED" w:rsidRDefault="0068425C">
      <w:pPr>
        <w:spacing w:after="0"/>
        <w:rPr>
          <w:i/>
          <w:iCs/>
          <w:sz w:val="18"/>
          <w:szCs w:val="18"/>
          <w:lang w:val="en-GB"/>
        </w:rPr>
      </w:pPr>
      <w:r>
        <w:rPr>
          <w:i/>
          <w:iCs/>
          <w:sz w:val="18"/>
          <w:szCs w:val="18"/>
          <w:lang w:val="en-GB"/>
        </w:rPr>
        <w:t>Full fasta function</w:t>
      </w:r>
    </w:p>
    <w:p w14:paraId="46FFA6E0" w14:textId="77777777" w:rsidR="007902ED" w:rsidRDefault="0068425C">
      <w:pPr>
        <w:spacing w:after="0"/>
        <w:rPr>
          <w:rFonts w:cs="Calibri"/>
          <w:sz w:val="16"/>
          <w:szCs w:val="16"/>
          <w:lang w:val="en-GB"/>
        </w:rPr>
      </w:pPr>
      <w:r>
        <w:rPr>
          <w:rFonts w:cs="Calibri"/>
          <w:sz w:val="16"/>
          <w:szCs w:val="16"/>
          <w:lang w:val="en-GB"/>
        </w:rPr>
        <w:t>function create_fasta_</w:t>
      </w:r>
      <w:proofErr w:type="gramStart"/>
      <w:r>
        <w:rPr>
          <w:rFonts w:cs="Calibri"/>
          <w:sz w:val="16"/>
          <w:szCs w:val="16"/>
          <w:lang w:val="en-GB"/>
        </w:rPr>
        <w:t>full(</w:t>
      </w:r>
      <w:proofErr w:type="gramEnd"/>
      <w:r>
        <w:rPr>
          <w:rFonts w:cs="Calibri"/>
          <w:sz w:val="16"/>
          <w:szCs w:val="16"/>
          <w:lang w:val="en-GB"/>
        </w:rPr>
        <w:t>) {</w:t>
      </w:r>
    </w:p>
    <w:p w14:paraId="58B1B0BF" w14:textId="77777777" w:rsidR="007902ED" w:rsidRDefault="0068425C">
      <w:pPr>
        <w:spacing w:after="0"/>
        <w:rPr>
          <w:rFonts w:cs="Calibri"/>
          <w:sz w:val="16"/>
          <w:szCs w:val="16"/>
          <w:lang w:val="en-GB"/>
        </w:rPr>
      </w:pPr>
      <w:r>
        <w:rPr>
          <w:rFonts w:cs="Calibri"/>
          <w:sz w:val="16"/>
          <w:szCs w:val="16"/>
          <w:lang w:val="en-GB"/>
        </w:rPr>
        <w:t xml:space="preserve">  local file_name="$1"</w:t>
      </w:r>
    </w:p>
    <w:p w14:paraId="33D67344" w14:textId="77777777" w:rsidR="007902ED" w:rsidRDefault="0068425C">
      <w:pPr>
        <w:spacing w:after="0"/>
        <w:rPr>
          <w:rFonts w:cs="Calibri"/>
          <w:sz w:val="16"/>
          <w:szCs w:val="16"/>
          <w:lang w:val="en-GB"/>
        </w:rPr>
      </w:pPr>
      <w:r>
        <w:rPr>
          <w:rFonts w:cs="Calibri"/>
          <w:sz w:val="16"/>
          <w:szCs w:val="16"/>
          <w:lang w:val="en-GB"/>
        </w:rPr>
        <w:t xml:space="preserve">  local file_prefix="${file_name%_percentage.gff*}"</w:t>
      </w:r>
    </w:p>
    <w:p w14:paraId="4510D66A" w14:textId="77777777" w:rsidR="007902ED" w:rsidRDefault="0068425C">
      <w:pPr>
        <w:spacing w:after="0"/>
        <w:rPr>
          <w:rFonts w:cs="Calibri"/>
          <w:sz w:val="16"/>
          <w:szCs w:val="16"/>
          <w:lang w:val="en-GB"/>
        </w:rPr>
      </w:pPr>
      <w:r>
        <w:rPr>
          <w:rFonts w:cs="Calibri"/>
          <w:sz w:val="16"/>
          <w:szCs w:val="16"/>
          <w:lang w:val="en-GB"/>
        </w:rPr>
        <w:lastRenderedPageBreak/>
        <w:t xml:space="preserve">  local arg="$2"</w:t>
      </w:r>
    </w:p>
    <w:p w14:paraId="31FE6AC3" w14:textId="77777777" w:rsidR="007902ED" w:rsidRDefault="0068425C">
      <w:pPr>
        <w:spacing w:after="0"/>
        <w:rPr>
          <w:rFonts w:cs="Calibri"/>
          <w:sz w:val="16"/>
          <w:szCs w:val="16"/>
          <w:lang w:val="en-GB"/>
        </w:rPr>
      </w:pPr>
      <w:r>
        <w:rPr>
          <w:rFonts w:cs="Calibri"/>
          <w:sz w:val="16"/>
          <w:szCs w:val="16"/>
          <w:lang w:val="en-GB"/>
        </w:rPr>
        <w:t xml:space="preserve">  if [ "$arg" = "14</w:t>
      </w:r>
      <w:proofErr w:type="gramStart"/>
      <w:r>
        <w:rPr>
          <w:rFonts w:cs="Calibri"/>
          <w:sz w:val="16"/>
          <w:szCs w:val="16"/>
          <w:lang w:val="en-GB"/>
        </w:rPr>
        <w:t>" ]</w:t>
      </w:r>
      <w:proofErr w:type="gramEnd"/>
      <w:r>
        <w:rPr>
          <w:rFonts w:cs="Calibri"/>
          <w:sz w:val="16"/>
          <w:szCs w:val="16"/>
          <w:lang w:val="en-GB"/>
        </w:rPr>
        <w:t>; then</w:t>
      </w:r>
    </w:p>
    <w:p w14:paraId="085294E8"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4-3,$5+11,$7,$6}' "${file_name}") -r /home/earmenteros/reference_genome/sequence.fasta -o x &amp;&amp; awk '/^&gt;/{print "&gt;seq_" ++i; next}{print}' x &gt; "${file_prefix}_seq_14_full.fa"</w:t>
      </w:r>
    </w:p>
    <w:p w14:paraId="6327487E" w14:textId="77777777" w:rsidR="007902ED" w:rsidRDefault="0068425C">
      <w:pPr>
        <w:spacing w:after="0"/>
        <w:rPr>
          <w:rFonts w:cs="Calibri"/>
          <w:sz w:val="16"/>
          <w:szCs w:val="16"/>
          <w:lang w:val="en-GB"/>
        </w:rPr>
      </w:pPr>
      <w:r>
        <w:rPr>
          <w:rFonts w:cs="Calibri"/>
          <w:sz w:val="16"/>
          <w:szCs w:val="16"/>
          <w:lang w:val="en-GB"/>
        </w:rPr>
        <w:t xml:space="preserve">  elif [ "$arg" = "4</w:t>
      </w:r>
      <w:proofErr w:type="gramStart"/>
      <w:r>
        <w:rPr>
          <w:rFonts w:cs="Calibri"/>
          <w:sz w:val="16"/>
          <w:szCs w:val="16"/>
          <w:lang w:val="en-GB"/>
        </w:rPr>
        <w:t>" ]</w:t>
      </w:r>
      <w:proofErr w:type="gramEnd"/>
      <w:r>
        <w:rPr>
          <w:rFonts w:cs="Calibri"/>
          <w:sz w:val="16"/>
          <w:szCs w:val="16"/>
          <w:lang w:val="en-GB"/>
        </w:rPr>
        <w:t>; then</w:t>
      </w:r>
    </w:p>
    <w:p w14:paraId="7514FD29"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4-2,$5+2,$7,$6}' "${file_name}") -r /home/earmenteros/reference_genome/sequence.fasta -o x &amp;&amp; awk '/^&gt;/{print "&gt;seq_" ++i; next}{print}' x &gt; "${file_prefix}_seq_4_full.fa"</w:t>
      </w:r>
    </w:p>
    <w:p w14:paraId="4141039B" w14:textId="77777777" w:rsidR="007902ED" w:rsidRDefault="0068425C">
      <w:pPr>
        <w:spacing w:after="0"/>
        <w:rPr>
          <w:rFonts w:cs="Calibri"/>
          <w:sz w:val="16"/>
          <w:szCs w:val="16"/>
          <w:lang w:val="en-GB"/>
        </w:rPr>
      </w:pPr>
      <w:r>
        <w:rPr>
          <w:rFonts w:cs="Calibri"/>
          <w:sz w:val="16"/>
          <w:szCs w:val="16"/>
          <w:lang w:val="en-GB"/>
        </w:rPr>
        <w:t xml:space="preserve">  elif [ "$arg" = "22</w:t>
      </w:r>
      <w:proofErr w:type="gramStart"/>
      <w:r>
        <w:rPr>
          <w:rFonts w:cs="Calibri"/>
          <w:sz w:val="16"/>
          <w:szCs w:val="16"/>
          <w:lang w:val="en-GB"/>
        </w:rPr>
        <w:t>" ]</w:t>
      </w:r>
      <w:proofErr w:type="gramEnd"/>
      <w:r>
        <w:rPr>
          <w:rFonts w:cs="Calibri"/>
          <w:sz w:val="16"/>
          <w:szCs w:val="16"/>
          <w:lang w:val="en-GB"/>
        </w:rPr>
        <w:t>; then</w:t>
      </w:r>
    </w:p>
    <w:p w14:paraId="763438EE"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4-11,$5+11,$7,$6}' "${file_name}") -r /home/earmenteros/reference_genome/sequence.fasta -o x &amp;&amp; awk '/^&gt;/{print "&gt;seq_" ++i; next}{print}' x &gt; "${file_prefix}_seq_22_full.fa"</w:t>
      </w:r>
    </w:p>
    <w:p w14:paraId="4C790AAE" w14:textId="77777777" w:rsidR="007902ED" w:rsidRDefault="0068425C">
      <w:pPr>
        <w:spacing w:after="0"/>
        <w:rPr>
          <w:rFonts w:cs="Calibri"/>
          <w:sz w:val="16"/>
          <w:szCs w:val="16"/>
          <w:lang w:val="en-GB"/>
        </w:rPr>
      </w:pPr>
      <w:r>
        <w:rPr>
          <w:rFonts w:cs="Calibri"/>
          <w:sz w:val="16"/>
          <w:szCs w:val="16"/>
          <w:lang w:val="en-GB"/>
        </w:rPr>
        <w:t xml:space="preserve">  elif [ "$arg" = "5</w:t>
      </w:r>
      <w:proofErr w:type="gramStart"/>
      <w:r>
        <w:rPr>
          <w:rFonts w:cs="Calibri"/>
          <w:sz w:val="16"/>
          <w:szCs w:val="16"/>
          <w:lang w:val="en-GB"/>
        </w:rPr>
        <w:t>" ]</w:t>
      </w:r>
      <w:proofErr w:type="gramEnd"/>
      <w:r>
        <w:rPr>
          <w:rFonts w:cs="Calibri"/>
          <w:sz w:val="16"/>
          <w:szCs w:val="16"/>
          <w:lang w:val="en-GB"/>
        </w:rPr>
        <w:t>; then</w:t>
      </w:r>
    </w:p>
    <w:p w14:paraId="5A9B97BE"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4-2,$5+3,$7,$6}' "${file_name}") -r /home/earmenteros/reference_genome/sequence.fasta -o x &amp;&amp; awk '/^&gt;/{print "&gt;seq_" ++i; next}{print}' x &gt; "${file_prefix}_seq_5_full.fa"</w:t>
      </w:r>
    </w:p>
    <w:p w14:paraId="1E192865" w14:textId="77777777" w:rsidR="007902ED" w:rsidRDefault="0068425C">
      <w:pPr>
        <w:spacing w:after="0"/>
        <w:rPr>
          <w:rFonts w:cs="Calibri"/>
          <w:sz w:val="16"/>
          <w:szCs w:val="16"/>
          <w:lang w:val="en-GB"/>
        </w:rPr>
      </w:pPr>
      <w:r>
        <w:rPr>
          <w:rFonts w:cs="Calibri"/>
          <w:sz w:val="16"/>
          <w:szCs w:val="16"/>
          <w:lang w:val="en-GB"/>
        </w:rPr>
        <w:t xml:space="preserve">  elif [ "$arg" = "6</w:t>
      </w:r>
      <w:proofErr w:type="gramStart"/>
      <w:r>
        <w:rPr>
          <w:rFonts w:cs="Calibri"/>
          <w:sz w:val="16"/>
          <w:szCs w:val="16"/>
          <w:lang w:val="en-GB"/>
        </w:rPr>
        <w:t>" ]</w:t>
      </w:r>
      <w:proofErr w:type="gramEnd"/>
      <w:r>
        <w:rPr>
          <w:rFonts w:cs="Calibri"/>
          <w:sz w:val="16"/>
          <w:szCs w:val="16"/>
          <w:lang w:val="en-GB"/>
        </w:rPr>
        <w:t>; then</w:t>
      </w:r>
    </w:p>
    <w:p w14:paraId="462F7266"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4-2,$5+4,$7,$6}' "${file_name}") -r /home/earmenteros/reference_genome/sequence.fasta -o x &amp;&amp; awk '/^&gt;/{print "&gt;seq_" ++i; next}{print}' x &gt; "${file_prefix}_seq_6_full.fa"</w:t>
      </w:r>
    </w:p>
    <w:p w14:paraId="25448660" w14:textId="77777777" w:rsidR="007902ED" w:rsidRDefault="0068425C">
      <w:pPr>
        <w:spacing w:after="0"/>
        <w:rPr>
          <w:rFonts w:cs="Calibri"/>
          <w:sz w:val="16"/>
          <w:szCs w:val="16"/>
          <w:lang w:val="en-GB"/>
        </w:rPr>
      </w:pPr>
      <w:r>
        <w:rPr>
          <w:rFonts w:cs="Calibri"/>
          <w:sz w:val="16"/>
          <w:szCs w:val="16"/>
          <w:lang w:val="en-GB"/>
        </w:rPr>
        <w:t xml:space="preserve">  else</w:t>
      </w:r>
    </w:p>
    <w:p w14:paraId="50E3EA1D" w14:textId="77777777" w:rsidR="007902ED" w:rsidRDefault="0068425C">
      <w:pPr>
        <w:spacing w:after="0"/>
        <w:rPr>
          <w:rFonts w:cs="Calibri"/>
          <w:sz w:val="16"/>
          <w:szCs w:val="16"/>
          <w:lang w:val="en-GB"/>
        </w:rPr>
      </w:pPr>
      <w:r>
        <w:rPr>
          <w:rFonts w:cs="Calibri"/>
          <w:sz w:val="16"/>
          <w:szCs w:val="16"/>
          <w:lang w:val="en-GB"/>
        </w:rPr>
        <w:t xml:space="preserve">    echo "Invalid argument. The second argument must be either 4, 5, 14 or 22."</w:t>
      </w:r>
    </w:p>
    <w:p w14:paraId="52994130" w14:textId="77777777" w:rsidR="007902ED" w:rsidRDefault="0068425C">
      <w:pPr>
        <w:spacing w:after="0"/>
        <w:rPr>
          <w:rFonts w:cs="Calibri"/>
          <w:sz w:val="16"/>
          <w:szCs w:val="16"/>
          <w:lang w:val="en-GB"/>
        </w:rPr>
      </w:pPr>
      <w:r>
        <w:rPr>
          <w:rFonts w:cs="Calibri"/>
          <w:sz w:val="16"/>
          <w:szCs w:val="16"/>
          <w:lang w:val="en-GB"/>
        </w:rPr>
        <w:t xml:space="preserve">    return 1</w:t>
      </w:r>
    </w:p>
    <w:p w14:paraId="5C66A26E" w14:textId="77777777" w:rsidR="007902ED" w:rsidRDefault="0068425C">
      <w:pPr>
        <w:spacing w:after="0"/>
        <w:rPr>
          <w:rFonts w:cs="Calibri"/>
          <w:sz w:val="16"/>
          <w:szCs w:val="16"/>
          <w:lang w:val="en-GB"/>
        </w:rPr>
      </w:pPr>
      <w:r>
        <w:rPr>
          <w:rFonts w:cs="Calibri"/>
          <w:sz w:val="16"/>
          <w:szCs w:val="16"/>
          <w:lang w:val="en-GB"/>
        </w:rPr>
        <w:t xml:space="preserve">  fi</w:t>
      </w:r>
    </w:p>
    <w:p w14:paraId="6872478D" w14:textId="77777777" w:rsidR="007902ED" w:rsidRDefault="007902ED">
      <w:pPr>
        <w:spacing w:after="0"/>
        <w:rPr>
          <w:rFonts w:cs="Calibri"/>
          <w:sz w:val="16"/>
          <w:szCs w:val="16"/>
          <w:lang w:val="en-GB"/>
        </w:rPr>
      </w:pPr>
    </w:p>
    <w:p w14:paraId="032FD427" w14:textId="77777777" w:rsidR="007902ED" w:rsidRDefault="0068425C">
      <w:pPr>
        <w:spacing w:after="0"/>
        <w:rPr>
          <w:rFonts w:cs="Calibri"/>
          <w:sz w:val="16"/>
          <w:szCs w:val="16"/>
          <w:lang w:val="en-GB"/>
        </w:rPr>
      </w:pPr>
      <w:r>
        <w:rPr>
          <w:rFonts w:cs="Calibri"/>
          <w:sz w:val="16"/>
          <w:szCs w:val="16"/>
          <w:lang w:val="en-GB"/>
        </w:rPr>
        <w:t xml:space="preserve">  rm x</w:t>
      </w:r>
    </w:p>
    <w:p w14:paraId="5CEA8D2B" w14:textId="77777777" w:rsidR="007902ED" w:rsidRDefault="0068425C">
      <w:pPr>
        <w:spacing w:after="0"/>
        <w:rPr>
          <w:rFonts w:cs="Calibri"/>
          <w:sz w:val="16"/>
          <w:szCs w:val="16"/>
          <w:lang w:val="en-GB"/>
        </w:rPr>
      </w:pPr>
      <w:r>
        <w:rPr>
          <w:rFonts w:cs="Calibri"/>
          <w:sz w:val="16"/>
          <w:szCs w:val="16"/>
          <w:lang w:val="en-GB"/>
        </w:rPr>
        <w:t xml:space="preserve">  echo "Fasta file created successfully as ${file_</w:t>
      </w:r>
      <w:proofErr w:type="gramStart"/>
      <w:r>
        <w:rPr>
          <w:rFonts w:cs="Calibri"/>
          <w:sz w:val="16"/>
          <w:szCs w:val="16"/>
          <w:lang w:val="en-GB"/>
        </w:rPr>
        <w:t>prefix}_</w:t>
      </w:r>
      <w:proofErr w:type="gramEnd"/>
      <w:r>
        <w:rPr>
          <w:rFonts w:cs="Calibri"/>
          <w:sz w:val="16"/>
          <w:szCs w:val="16"/>
          <w:lang w:val="en-GB"/>
        </w:rPr>
        <w:t>seq_${arg}_full.fa"</w:t>
      </w:r>
    </w:p>
    <w:p w14:paraId="2D36A2E3" w14:textId="77777777" w:rsidR="007902ED" w:rsidRDefault="0068425C">
      <w:pPr>
        <w:spacing w:after="0"/>
        <w:rPr>
          <w:rFonts w:cs="Calibri"/>
          <w:sz w:val="16"/>
          <w:szCs w:val="16"/>
          <w:lang w:val="en-GB"/>
        </w:rPr>
      </w:pPr>
      <w:r>
        <w:rPr>
          <w:rFonts w:cs="Calibri"/>
          <w:sz w:val="16"/>
          <w:szCs w:val="16"/>
          <w:lang w:val="en-GB"/>
        </w:rPr>
        <w:t>}</w:t>
      </w:r>
    </w:p>
    <w:p w14:paraId="2413970A" w14:textId="77777777" w:rsidR="007902ED" w:rsidRDefault="007902ED">
      <w:pPr>
        <w:spacing w:after="0"/>
        <w:rPr>
          <w:rFonts w:cs="Calibri"/>
          <w:sz w:val="16"/>
          <w:szCs w:val="16"/>
          <w:lang w:val="en-GB"/>
        </w:rPr>
      </w:pPr>
    </w:p>
    <w:p w14:paraId="1E96136E" w14:textId="77777777" w:rsidR="007902ED" w:rsidRDefault="0068425C">
      <w:pPr>
        <w:spacing w:after="0"/>
        <w:rPr>
          <w:rFonts w:cs="Calibri"/>
          <w:i/>
          <w:iCs/>
          <w:sz w:val="16"/>
          <w:szCs w:val="16"/>
          <w:lang w:val="en-GB"/>
        </w:rPr>
      </w:pPr>
      <w:r>
        <w:rPr>
          <w:rFonts w:cs="Calibri"/>
          <w:i/>
          <w:iCs/>
          <w:sz w:val="16"/>
          <w:szCs w:val="16"/>
          <w:lang w:val="en-GB"/>
        </w:rPr>
        <w:t>Filtered fasta function</w:t>
      </w:r>
    </w:p>
    <w:p w14:paraId="7E7430A8" w14:textId="77777777" w:rsidR="007902ED" w:rsidRDefault="0068425C">
      <w:pPr>
        <w:spacing w:after="0"/>
        <w:rPr>
          <w:rFonts w:cs="Calibri"/>
          <w:sz w:val="16"/>
          <w:szCs w:val="16"/>
          <w:lang w:val="en-GB"/>
        </w:rPr>
      </w:pPr>
      <w:r>
        <w:rPr>
          <w:rFonts w:cs="Calibri"/>
          <w:sz w:val="16"/>
          <w:szCs w:val="16"/>
          <w:lang w:val="en-GB"/>
        </w:rPr>
        <w:t>function create_fasta_</w:t>
      </w:r>
      <w:proofErr w:type="gramStart"/>
      <w:r>
        <w:rPr>
          <w:rFonts w:cs="Calibri"/>
          <w:sz w:val="16"/>
          <w:szCs w:val="16"/>
          <w:lang w:val="en-GB"/>
        </w:rPr>
        <w:t>filtered(</w:t>
      </w:r>
      <w:proofErr w:type="gramEnd"/>
      <w:r>
        <w:rPr>
          <w:rFonts w:cs="Calibri"/>
          <w:sz w:val="16"/>
          <w:szCs w:val="16"/>
          <w:lang w:val="en-GB"/>
        </w:rPr>
        <w:t>) {</w:t>
      </w:r>
    </w:p>
    <w:p w14:paraId="4A7BAB18" w14:textId="77777777" w:rsidR="007902ED" w:rsidRDefault="0068425C">
      <w:pPr>
        <w:spacing w:after="0"/>
        <w:rPr>
          <w:rFonts w:cs="Calibri"/>
          <w:sz w:val="16"/>
          <w:szCs w:val="16"/>
          <w:lang w:val="en-GB"/>
        </w:rPr>
      </w:pPr>
      <w:r>
        <w:rPr>
          <w:rFonts w:cs="Calibri"/>
          <w:sz w:val="16"/>
          <w:szCs w:val="16"/>
          <w:lang w:val="en-GB"/>
        </w:rPr>
        <w:t xml:space="preserve">  local file_name="$1"</w:t>
      </w:r>
    </w:p>
    <w:p w14:paraId="055FA08C" w14:textId="77777777" w:rsidR="007902ED" w:rsidRDefault="0068425C">
      <w:pPr>
        <w:spacing w:after="0"/>
        <w:rPr>
          <w:rFonts w:cs="Calibri"/>
          <w:sz w:val="16"/>
          <w:szCs w:val="16"/>
          <w:lang w:val="en-GB"/>
        </w:rPr>
      </w:pPr>
      <w:r>
        <w:rPr>
          <w:rFonts w:cs="Calibri"/>
          <w:sz w:val="16"/>
          <w:szCs w:val="16"/>
          <w:lang w:val="en-GB"/>
        </w:rPr>
        <w:t xml:space="preserve">  local file_prefix="${file_name%.bed}"</w:t>
      </w:r>
    </w:p>
    <w:p w14:paraId="409ED2C2" w14:textId="77777777" w:rsidR="007902ED" w:rsidRDefault="0068425C">
      <w:pPr>
        <w:spacing w:after="0"/>
        <w:rPr>
          <w:rFonts w:cs="Calibri"/>
          <w:sz w:val="16"/>
          <w:szCs w:val="16"/>
          <w:lang w:val="en-GB"/>
        </w:rPr>
      </w:pPr>
      <w:r>
        <w:rPr>
          <w:rFonts w:cs="Calibri"/>
          <w:sz w:val="16"/>
          <w:szCs w:val="16"/>
          <w:lang w:val="en-GB"/>
        </w:rPr>
        <w:t xml:space="preserve">  local arg="$2"</w:t>
      </w:r>
    </w:p>
    <w:p w14:paraId="28082349" w14:textId="77777777" w:rsidR="007902ED" w:rsidRDefault="0068425C">
      <w:pPr>
        <w:spacing w:after="0"/>
        <w:rPr>
          <w:rFonts w:cs="Calibri"/>
          <w:sz w:val="16"/>
          <w:szCs w:val="16"/>
          <w:lang w:val="en-GB"/>
        </w:rPr>
      </w:pPr>
      <w:r>
        <w:rPr>
          <w:rFonts w:cs="Calibri"/>
          <w:sz w:val="16"/>
          <w:szCs w:val="16"/>
          <w:lang w:val="en-GB"/>
        </w:rPr>
        <w:t xml:space="preserve">  if [ "$arg" = "14</w:t>
      </w:r>
      <w:proofErr w:type="gramStart"/>
      <w:r>
        <w:rPr>
          <w:rFonts w:cs="Calibri"/>
          <w:sz w:val="16"/>
          <w:szCs w:val="16"/>
          <w:lang w:val="en-GB"/>
        </w:rPr>
        <w:t>" ]</w:t>
      </w:r>
      <w:proofErr w:type="gramEnd"/>
      <w:r>
        <w:rPr>
          <w:rFonts w:cs="Calibri"/>
          <w:sz w:val="16"/>
          <w:szCs w:val="16"/>
          <w:lang w:val="en-GB"/>
        </w:rPr>
        <w:t>; then</w:t>
      </w:r>
    </w:p>
    <w:p w14:paraId="5B3E73F2"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2-2,$3+11,$4,$5}' "${file_name}") -r /home/earmenteros/reference_genome/sequence.fasta -o x &amp;&amp; awk '/^&gt;/{print "&gt;seq_" ++i; next}{print}' x &gt; "${file_prefix}_seq_14_filtered.fa"</w:t>
      </w:r>
    </w:p>
    <w:p w14:paraId="05F2EF3F" w14:textId="77777777" w:rsidR="007902ED" w:rsidRDefault="0068425C">
      <w:pPr>
        <w:spacing w:after="0"/>
        <w:rPr>
          <w:rFonts w:cs="Calibri"/>
          <w:sz w:val="16"/>
          <w:szCs w:val="16"/>
          <w:lang w:val="en-GB"/>
        </w:rPr>
      </w:pPr>
      <w:r>
        <w:rPr>
          <w:rFonts w:cs="Calibri"/>
          <w:sz w:val="16"/>
          <w:szCs w:val="16"/>
          <w:lang w:val="en-GB"/>
        </w:rPr>
        <w:t xml:space="preserve">  elif [ "$arg" = "4</w:t>
      </w:r>
      <w:proofErr w:type="gramStart"/>
      <w:r>
        <w:rPr>
          <w:rFonts w:cs="Calibri"/>
          <w:sz w:val="16"/>
          <w:szCs w:val="16"/>
          <w:lang w:val="en-GB"/>
        </w:rPr>
        <w:t>" ]</w:t>
      </w:r>
      <w:proofErr w:type="gramEnd"/>
      <w:r>
        <w:rPr>
          <w:rFonts w:cs="Calibri"/>
          <w:sz w:val="16"/>
          <w:szCs w:val="16"/>
          <w:lang w:val="en-GB"/>
        </w:rPr>
        <w:t>; then</w:t>
      </w:r>
    </w:p>
    <w:p w14:paraId="53D0FFAE"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2-1,$3+2,$4,$5}' "${file_name}") -r /home/earmenteros/reference_genome/sequence.fasta -o x &amp;&amp; awk '/^&gt;/{print "&gt;seq_" ++i; next}{print}' x &gt; "${file_prefix}_seq_4_filtered.fa"</w:t>
      </w:r>
    </w:p>
    <w:p w14:paraId="13ED8E1B" w14:textId="77777777" w:rsidR="007902ED" w:rsidRDefault="0068425C">
      <w:pPr>
        <w:spacing w:after="0"/>
        <w:rPr>
          <w:rFonts w:cs="Calibri"/>
          <w:sz w:val="16"/>
          <w:szCs w:val="16"/>
          <w:lang w:val="en-GB"/>
        </w:rPr>
      </w:pPr>
      <w:r>
        <w:rPr>
          <w:rFonts w:cs="Calibri"/>
          <w:sz w:val="16"/>
          <w:szCs w:val="16"/>
          <w:lang w:val="en-GB"/>
        </w:rPr>
        <w:t xml:space="preserve">  elif [ "$arg" = "5</w:t>
      </w:r>
      <w:proofErr w:type="gramStart"/>
      <w:r>
        <w:rPr>
          <w:rFonts w:cs="Calibri"/>
          <w:sz w:val="16"/>
          <w:szCs w:val="16"/>
          <w:lang w:val="en-GB"/>
        </w:rPr>
        <w:t>" ]</w:t>
      </w:r>
      <w:proofErr w:type="gramEnd"/>
      <w:r>
        <w:rPr>
          <w:rFonts w:cs="Calibri"/>
          <w:sz w:val="16"/>
          <w:szCs w:val="16"/>
          <w:lang w:val="en-GB"/>
        </w:rPr>
        <w:t>; then</w:t>
      </w:r>
    </w:p>
    <w:p w14:paraId="1B7157C2"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2-1,$3+3,$4,$5}' "${file_name}") -r /home/earmenteros/reference_genome/sequence.fasta -o x &amp;&amp; awk '/^&gt;/{print "&gt;seq_" ++i; next}{print}' x &gt; "${file_prefix}_seq_5_filtered.fa"</w:t>
      </w:r>
    </w:p>
    <w:p w14:paraId="66407EEC" w14:textId="77777777" w:rsidR="007902ED" w:rsidRDefault="0068425C">
      <w:pPr>
        <w:spacing w:after="0"/>
        <w:rPr>
          <w:rFonts w:cs="Calibri"/>
          <w:sz w:val="16"/>
          <w:szCs w:val="16"/>
          <w:lang w:val="en-GB"/>
        </w:rPr>
      </w:pPr>
      <w:r>
        <w:rPr>
          <w:rFonts w:cs="Calibri"/>
          <w:sz w:val="16"/>
          <w:szCs w:val="16"/>
          <w:lang w:val="en-GB"/>
        </w:rPr>
        <w:t xml:space="preserve">  elif [ "$arg" = "22</w:t>
      </w:r>
      <w:proofErr w:type="gramStart"/>
      <w:r>
        <w:rPr>
          <w:rFonts w:cs="Calibri"/>
          <w:sz w:val="16"/>
          <w:szCs w:val="16"/>
          <w:lang w:val="en-GB"/>
        </w:rPr>
        <w:t>" ]</w:t>
      </w:r>
      <w:proofErr w:type="gramEnd"/>
      <w:r>
        <w:rPr>
          <w:rFonts w:cs="Calibri"/>
          <w:sz w:val="16"/>
          <w:szCs w:val="16"/>
          <w:lang w:val="en-GB"/>
        </w:rPr>
        <w:t>; then</w:t>
      </w:r>
    </w:p>
    <w:p w14:paraId="53520E95"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2-10,$3+11,$4,$5}' "${file_name}") -r /home/earmenteros/reference_genome/sequence.fasta -o x &amp;&amp; awk '/^&gt;/{print "&gt;seq_" ++i; next}{print}' x &gt; "${file_prefix}_seq_22_filtered.fa"</w:t>
      </w:r>
    </w:p>
    <w:p w14:paraId="0E0644B8" w14:textId="77777777" w:rsidR="007902ED" w:rsidRDefault="0068425C">
      <w:pPr>
        <w:spacing w:after="0"/>
        <w:rPr>
          <w:rFonts w:cs="Calibri"/>
          <w:sz w:val="16"/>
          <w:szCs w:val="16"/>
          <w:lang w:val="en-GB"/>
        </w:rPr>
      </w:pPr>
      <w:r>
        <w:rPr>
          <w:rFonts w:cs="Calibri"/>
          <w:sz w:val="16"/>
          <w:szCs w:val="16"/>
          <w:lang w:val="en-GB"/>
        </w:rPr>
        <w:t xml:space="preserve">  elif [ "$arg" = "6</w:t>
      </w:r>
      <w:proofErr w:type="gramStart"/>
      <w:r>
        <w:rPr>
          <w:rFonts w:cs="Calibri"/>
          <w:sz w:val="16"/>
          <w:szCs w:val="16"/>
          <w:lang w:val="en-GB"/>
        </w:rPr>
        <w:t>" ]</w:t>
      </w:r>
      <w:proofErr w:type="gramEnd"/>
      <w:r>
        <w:rPr>
          <w:rFonts w:cs="Calibri"/>
          <w:sz w:val="16"/>
          <w:szCs w:val="16"/>
          <w:lang w:val="en-GB"/>
        </w:rPr>
        <w:t>; then</w:t>
      </w:r>
    </w:p>
    <w:p w14:paraId="21871179" w14:textId="77777777" w:rsidR="007902ED" w:rsidRDefault="0068425C">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awk -F "\t" 'BEGIN{OFS="\t"}{print "NC_000913.3 Escherichia coli str. K-12 substr. MG1655, complete genome</w:t>
      </w:r>
      <w:proofErr w:type="gramStart"/>
      <w:r>
        <w:rPr>
          <w:rFonts w:cs="Calibri"/>
          <w:sz w:val="16"/>
          <w:szCs w:val="16"/>
          <w:lang w:val="en-GB"/>
        </w:rPr>
        <w:t>",$</w:t>
      </w:r>
      <w:proofErr w:type="gramEnd"/>
      <w:r>
        <w:rPr>
          <w:rFonts w:cs="Calibri"/>
          <w:sz w:val="16"/>
          <w:szCs w:val="16"/>
          <w:lang w:val="en-GB"/>
        </w:rPr>
        <w:t>4-2,$5+4,$7,$6}' "${file_name}") -r /home/earmenteros/reference_genome/sequence.fasta -o x &amp;&amp; awk '/^&gt;/{print "&gt;seq_" ++i; next}{print}' x &gt; "${file_prefix}_seq_6_filtered.fa"</w:t>
      </w:r>
    </w:p>
    <w:p w14:paraId="55B62580" w14:textId="77777777" w:rsidR="007902ED" w:rsidRDefault="0068425C">
      <w:pPr>
        <w:spacing w:after="0"/>
        <w:rPr>
          <w:rFonts w:cs="Calibri"/>
          <w:sz w:val="16"/>
          <w:szCs w:val="16"/>
          <w:lang w:val="en-GB"/>
        </w:rPr>
      </w:pPr>
      <w:r>
        <w:rPr>
          <w:rFonts w:cs="Calibri"/>
          <w:sz w:val="16"/>
          <w:szCs w:val="16"/>
          <w:lang w:val="en-GB"/>
        </w:rPr>
        <w:t xml:space="preserve">  else</w:t>
      </w:r>
    </w:p>
    <w:p w14:paraId="47C97179" w14:textId="77777777" w:rsidR="007902ED" w:rsidRDefault="0068425C">
      <w:pPr>
        <w:spacing w:after="0"/>
        <w:rPr>
          <w:rFonts w:cs="Calibri"/>
          <w:sz w:val="16"/>
          <w:szCs w:val="16"/>
          <w:lang w:val="en-GB"/>
        </w:rPr>
      </w:pPr>
      <w:r>
        <w:rPr>
          <w:rFonts w:cs="Calibri"/>
          <w:sz w:val="16"/>
          <w:szCs w:val="16"/>
          <w:lang w:val="en-GB"/>
        </w:rPr>
        <w:t xml:space="preserve">    echo "Invalid argument. The second argument must be either 4, 5, 6 or 22."</w:t>
      </w:r>
    </w:p>
    <w:p w14:paraId="1612FDDC" w14:textId="77777777" w:rsidR="007902ED" w:rsidRDefault="0068425C">
      <w:pPr>
        <w:spacing w:after="0"/>
        <w:rPr>
          <w:rFonts w:cs="Calibri"/>
          <w:sz w:val="16"/>
          <w:szCs w:val="16"/>
          <w:lang w:val="en-GB"/>
        </w:rPr>
      </w:pPr>
      <w:r>
        <w:rPr>
          <w:rFonts w:cs="Calibri"/>
          <w:sz w:val="16"/>
          <w:szCs w:val="16"/>
          <w:lang w:val="en-GB"/>
        </w:rPr>
        <w:t xml:space="preserve">    return 1</w:t>
      </w:r>
    </w:p>
    <w:p w14:paraId="71A19EA9" w14:textId="77777777" w:rsidR="007902ED" w:rsidRDefault="0068425C">
      <w:pPr>
        <w:spacing w:after="0"/>
        <w:rPr>
          <w:rFonts w:cs="Calibri"/>
          <w:sz w:val="16"/>
          <w:szCs w:val="16"/>
          <w:lang w:val="en-GB"/>
        </w:rPr>
      </w:pPr>
      <w:r>
        <w:rPr>
          <w:rFonts w:cs="Calibri"/>
          <w:sz w:val="16"/>
          <w:szCs w:val="16"/>
          <w:lang w:val="en-GB"/>
        </w:rPr>
        <w:t xml:space="preserve">  fi</w:t>
      </w:r>
    </w:p>
    <w:p w14:paraId="6050AD02" w14:textId="77777777" w:rsidR="007902ED" w:rsidRDefault="007902ED">
      <w:pPr>
        <w:spacing w:after="0"/>
        <w:rPr>
          <w:rFonts w:cs="Calibri"/>
          <w:sz w:val="16"/>
          <w:szCs w:val="16"/>
          <w:lang w:val="en-GB"/>
        </w:rPr>
      </w:pPr>
    </w:p>
    <w:p w14:paraId="120A0A0F" w14:textId="77777777" w:rsidR="007902ED" w:rsidRDefault="0068425C">
      <w:pPr>
        <w:spacing w:after="0"/>
        <w:rPr>
          <w:rFonts w:cs="Calibri"/>
          <w:sz w:val="16"/>
          <w:szCs w:val="16"/>
          <w:lang w:val="en-GB"/>
        </w:rPr>
      </w:pPr>
      <w:r>
        <w:rPr>
          <w:rFonts w:cs="Calibri"/>
          <w:sz w:val="16"/>
          <w:szCs w:val="16"/>
          <w:lang w:val="en-GB"/>
        </w:rPr>
        <w:t xml:space="preserve">  rm x</w:t>
      </w:r>
    </w:p>
    <w:p w14:paraId="26309D3E" w14:textId="77777777" w:rsidR="007902ED" w:rsidRDefault="0068425C">
      <w:pPr>
        <w:spacing w:after="0"/>
        <w:rPr>
          <w:rFonts w:cs="Calibri"/>
          <w:sz w:val="16"/>
          <w:szCs w:val="16"/>
          <w:lang w:val="en-GB"/>
        </w:rPr>
      </w:pPr>
      <w:r>
        <w:rPr>
          <w:rFonts w:cs="Calibri"/>
          <w:sz w:val="16"/>
          <w:szCs w:val="16"/>
          <w:lang w:val="en-GB"/>
        </w:rPr>
        <w:t xml:space="preserve">  echo "Fasta file created successfully as ${file_</w:t>
      </w:r>
      <w:proofErr w:type="gramStart"/>
      <w:r>
        <w:rPr>
          <w:rFonts w:cs="Calibri"/>
          <w:sz w:val="16"/>
          <w:szCs w:val="16"/>
          <w:lang w:val="en-GB"/>
        </w:rPr>
        <w:t>prefix}_</w:t>
      </w:r>
      <w:proofErr w:type="gramEnd"/>
      <w:r>
        <w:rPr>
          <w:rFonts w:cs="Calibri"/>
          <w:sz w:val="16"/>
          <w:szCs w:val="16"/>
          <w:lang w:val="en-GB"/>
        </w:rPr>
        <w:t>seq_${arg}_filtered.fa"</w:t>
      </w:r>
    </w:p>
    <w:p w14:paraId="320D2B6A" w14:textId="77777777" w:rsidR="007902ED" w:rsidRDefault="0068425C">
      <w:pPr>
        <w:spacing w:after="0"/>
        <w:rPr>
          <w:rFonts w:cs="Calibri"/>
          <w:sz w:val="16"/>
          <w:szCs w:val="16"/>
          <w:lang w:val="en-GB"/>
        </w:rPr>
      </w:pPr>
      <w:r>
        <w:rPr>
          <w:rFonts w:cs="Calibri"/>
          <w:sz w:val="16"/>
          <w:szCs w:val="16"/>
          <w:lang w:val="en-GB"/>
        </w:rPr>
        <w:t>}</w:t>
      </w:r>
    </w:p>
    <w:p w14:paraId="3E475DD2" w14:textId="77777777" w:rsidR="007902ED" w:rsidRDefault="007902ED">
      <w:pPr>
        <w:spacing w:after="0"/>
        <w:rPr>
          <w:rFonts w:cs="Calibri"/>
          <w:sz w:val="16"/>
          <w:szCs w:val="16"/>
          <w:lang w:val="en-GB"/>
        </w:rPr>
      </w:pPr>
    </w:p>
    <w:p w14:paraId="52E712BC" w14:textId="77777777" w:rsidR="007902ED" w:rsidRDefault="007902ED">
      <w:pPr>
        <w:spacing w:after="0"/>
        <w:rPr>
          <w:rFonts w:cs="Calibri"/>
          <w:sz w:val="16"/>
          <w:szCs w:val="16"/>
          <w:lang w:val="en-GB"/>
        </w:rPr>
      </w:pPr>
    </w:p>
    <w:p w14:paraId="05C6A126" w14:textId="77777777" w:rsidR="007902ED" w:rsidRDefault="0068425C">
      <w:pPr>
        <w:spacing w:after="0"/>
        <w:rPr>
          <w:rFonts w:cs="Calibri"/>
          <w:i/>
          <w:iCs/>
          <w:sz w:val="16"/>
          <w:szCs w:val="16"/>
          <w:lang w:val="en-GB"/>
        </w:rPr>
      </w:pPr>
      <w:r>
        <w:rPr>
          <w:rFonts w:cs="Calibri"/>
          <w:i/>
          <w:iCs/>
          <w:sz w:val="16"/>
          <w:szCs w:val="16"/>
          <w:lang w:val="en-GB"/>
        </w:rPr>
        <w:t>For BSEq:</w:t>
      </w:r>
    </w:p>
    <w:p w14:paraId="3020E308" w14:textId="77777777" w:rsidR="007902ED" w:rsidRDefault="0068425C">
      <w:pPr>
        <w:spacing w:after="0"/>
        <w:rPr>
          <w:rFonts w:cs="Calibri"/>
          <w:sz w:val="16"/>
          <w:szCs w:val="16"/>
          <w:lang w:val="en-GB"/>
        </w:rPr>
      </w:pPr>
      <w:r>
        <w:rPr>
          <w:rFonts w:cs="Calibri"/>
          <w:sz w:val="16"/>
          <w:szCs w:val="16"/>
          <w:lang w:val="en-GB"/>
        </w:rPr>
        <w:t>$create_fasta_filtered &lt;clone_1/2_intersection_full.bed&gt; 22</w:t>
      </w:r>
    </w:p>
    <w:p w14:paraId="78B27488" w14:textId="77777777" w:rsidR="007902ED" w:rsidRDefault="0068425C">
      <w:pPr>
        <w:spacing w:after="0"/>
        <w:rPr>
          <w:rFonts w:cs="Calibri"/>
          <w:sz w:val="16"/>
          <w:szCs w:val="16"/>
          <w:lang w:val="en-GB"/>
        </w:rPr>
      </w:pPr>
      <w:r>
        <w:rPr>
          <w:rFonts w:cs="Calibri"/>
          <w:sz w:val="16"/>
          <w:szCs w:val="16"/>
          <w:lang w:val="en-GB"/>
        </w:rPr>
        <w:t>$create_fasta_filtered &lt;clone_1/2_intersection_filtered.bed&gt; 22</w:t>
      </w:r>
    </w:p>
    <w:p w14:paraId="712D824F" w14:textId="77777777" w:rsidR="007902ED" w:rsidRDefault="0068425C">
      <w:pPr>
        <w:spacing w:after="0"/>
        <w:rPr>
          <w:rFonts w:cs="Calibri"/>
          <w:sz w:val="16"/>
          <w:szCs w:val="16"/>
          <w:lang w:val="en-GB"/>
        </w:rPr>
      </w:pPr>
      <w:r>
        <w:rPr>
          <w:rFonts w:cs="Calibri"/>
          <w:sz w:val="16"/>
          <w:szCs w:val="16"/>
          <w:lang w:val="en-GB"/>
        </w:rPr>
        <w:t>$mv &lt;clone_1/2_intersection_full_seq_22_</w:t>
      </w:r>
      <w:proofErr w:type="gramStart"/>
      <w:r>
        <w:rPr>
          <w:rFonts w:cs="Calibri"/>
          <w:sz w:val="16"/>
          <w:szCs w:val="16"/>
          <w:lang w:val="en-GB"/>
        </w:rPr>
        <w:t>filtered.fa</w:t>
      </w:r>
      <w:proofErr w:type="gramEnd"/>
      <w:r>
        <w:rPr>
          <w:rFonts w:cs="Calibri"/>
          <w:sz w:val="16"/>
          <w:szCs w:val="16"/>
          <w:lang w:val="en-GB"/>
        </w:rPr>
        <w:t>&gt;  &lt;BSeq_1/2_full.fa&gt;</w:t>
      </w:r>
    </w:p>
    <w:p w14:paraId="79ED091B" w14:textId="77777777" w:rsidR="007902ED" w:rsidRDefault="0068425C">
      <w:pPr>
        <w:spacing w:after="0"/>
        <w:rPr>
          <w:rFonts w:cs="Calibri"/>
          <w:sz w:val="16"/>
          <w:szCs w:val="16"/>
          <w:lang w:val="en-GB"/>
        </w:rPr>
      </w:pPr>
      <w:r>
        <w:rPr>
          <w:rFonts w:cs="Calibri"/>
          <w:sz w:val="16"/>
          <w:szCs w:val="16"/>
          <w:lang w:val="en-GB"/>
        </w:rPr>
        <w:t>$mv &lt;clone_1/2_intersection_filtered_seq_22_</w:t>
      </w:r>
      <w:proofErr w:type="gramStart"/>
      <w:r>
        <w:rPr>
          <w:rFonts w:cs="Calibri"/>
          <w:sz w:val="16"/>
          <w:szCs w:val="16"/>
          <w:lang w:val="en-GB"/>
        </w:rPr>
        <w:t>filtered.fa</w:t>
      </w:r>
      <w:proofErr w:type="gramEnd"/>
      <w:r>
        <w:rPr>
          <w:rFonts w:cs="Calibri"/>
          <w:sz w:val="16"/>
          <w:szCs w:val="16"/>
          <w:lang w:val="en-GB"/>
        </w:rPr>
        <w:t>&gt;  &lt;BSeq_1/2_filtered.fa&gt;</w:t>
      </w:r>
    </w:p>
    <w:p w14:paraId="15834D1E" w14:textId="77777777" w:rsidR="007902ED" w:rsidRDefault="007902ED">
      <w:pPr>
        <w:spacing w:after="0"/>
        <w:rPr>
          <w:rFonts w:cs="Calibri"/>
          <w:sz w:val="16"/>
          <w:szCs w:val="16"/>
          <w:lang w:val="en-GB"/>
        </w:rPr>
      </w:pPr>
    </w:p>
    <w:p w14:paraId="6932388F" w14:textId="77777777" w:rsidR="007902ED" w:rsidRDefault="0068425C">
      <w:pPr>
        <w:spacing w:after="0"/>
        <w:rPr>
          <w:rFonts w:cs="Calibri"/>
          <w:i/>
          <w:iCs/>
          <w:sz w:val="16"/>
          <w:szCs w:val="16"/>
          <w:lang w:val="en-GB"/>
        </w:rPr>
      </w:pPr>
      <w:r>
        <w:rPr>
          <w:rFonts w:cs="Calibri"/>
          <w:i/>
          <w:iCs/>
          <w:sz w:val="16"/>
          <w:szCs w:val="16"/>
          <w:lang w:val="en-GB"/>
        </w:rPr>
        <w:lastRenderedPageBreak/>
        <w:t>For pacbio</w:t>
      </w:r>
    </w:p>
    <w:p w14:paraId="46B0BCC9" w14:textId="77777777" w:rsidR="007902ED" w:rsidRDefault="0068425C">
      <w:pPr>
        <w:spacing w:after="0"/>
        <w:rPr>
          <w:rFonts w:cs="Calibri"/>
          <w:sz w:val="16"/>
          <w:szCs w:val="16"/>
          <w:lang w:val="en-GB"/>
        </w:rPr>
      </w:pPr>
      <w:r>
        <w:rPr>
          <w:rFonts w:cs="Calibri"/>
          <w:sz w:val="16"/>
          <w:szCs w:val="16"/>
          <w:lang w:val="en-GB"/>
        </w:rPr>
        <w:t>$create_fasta_full &lt;input percentage.gff&gt; 22</w:t>
      </w:r>
    </w:p>
    <w:p w14:paraId="05474802" w14:textId="77777777" w:rsidR="007902ED" w:rsidRDefault="0068425C">
      <w:pPr>
        <w:spacing w:after="0"/>
        <w:rPr>
          <w:rFonts w:cs="Calibri"/>
          <w:sz w:val="16"/>
          <w:szCs w:val="16"/>
          <w:lang w:val="en-GB"/>
        </w:rPr>
      </w:pPr>
      <w:r>
        <w:rPr>
          <w:rFonts w:cs="Calibri"/>
          <w:sz w:val="16"/>
          <w:szCs w:val="16"/>
          <w:lang w:val="en-GB"/>
        </w:rPr>
        <w:t>$create_fasta_filtered &lt;input bed&gt; 22</w:t>
      </w:r>
    </w:p>
    <w:p w14:paraId="1AA2382A" w14:textId="77777777" w:rsidR="007902ED" w:rsidRDefault="007902ED">
      <w:pPr>
        <w:spacing w:after="0"/>
        <w:rPr>
          <w:rFonts w:cs="Calibri"/>
          <w:sz w:val="16"/>
          <w:szCs w:val="16"/>
          <w:lang w:val="en-GB"/>
        </w:rPr>
      </w:pPr>
    </w:p>
    <w:p w14:paraId="5C516904" w14:textId="77777777" w:rsidR="007902ED" w:rsidRDefault="0068425C">
      <w:pPr>
        <w:spacing w:after="0"/>
        <w:rPr>
          <w:rFonts w:cs="Calibri"/>
          <w:i/>
          <w:iCs/>
          <w:sz w:val="16"/>
          <w:szCs w:val="16"/>
          <w:lang w:val="en-GB"/>
        </w:rPr>
      </w:pPr>
      <w:r>
        <w:rPr>
          <w:rFonts w:cs="Calibri"/>
          <w:i/>
          <w:iCs/>
          <w:sz w:val="16"/>
          <w:szCs w:val="16"/>
          <w:lang w:val="en-GB"/>
        </w:rPr>
        <w:t>STREME</w:t>
      </w:r>
    </w:p>
    <w:p w14:paraId="3A369C6A" w14:textId="77777777" w:rsidR="007902ED" w:rsidRDefault="0068425C">
      <w:pPr>
        <w:spacing w:after="0"/>
        <w:rPr>
          <w:rFonts w:cs="Calibri"/>
          <w:sz w:val="16"/>
          <w:szCs w:val="16"/>
          <w:lang w:val="en-GB"/>
        </w:rPr>
      </w:pPr>
      <w:r>
        <w:rPr>
          <w:rFonts w:cs="Calibri"/>
          <w:sz w:val="16"/>
          <w:szCs w:val="16"/>
          <w:lang w:val="en-GB"/>
        </w:rPr>
        <w:t>$streme --evalue --p &lt;no_motif_</w:t>
      </w:r>
      <w:proofErr w:type="gramStart"/>
      <w:r>
        <w:rPr>
          <w:rFonts w:cs="Calibri"/>
          <w:sz w:val="16"/>
          <w:szCs w:val="16"/>
          <w:lang w:val="en-GB"/>
        </w:rPr>
        <w:t>full.fa</w:t>
      </w:r>
      <w:proofErr w:type="gramEnd"/>
      <w:r>
        <w:rPr>
          <w:rFonts w:cs="Calibri"/>
          <w:sz w:val="16"/>
          <w:szCs w:val="16"/>
          <w:lang w:val="en-GB"/>
        </w:rPr>
        <w:t>&gt; --oc &lt;no_motif_full&gt;</w:t>
      </w:r>
    </w:p>
    <w:p w14:paraId="5C1B5FCE" w14:textId="77777777" w:rsidR="007902ED" w:rsidRDefault="007902ED">
      <w:pPr>
        <w:spacing w:after="0"/>
        <w:rPr>
          <w:rFonts w:cs="Calibri"/>
          <w:sz w:val="16"/>
          <w:szCs w:val="16"/>
          <w:lang w:val="en-GB"/>
        </w:rPr>
      </w:pPr>
    </w:p>
    <w:p w14:paraId="21373EC0" w14:textId="77777777" w:rsidR="007902ED" w:rsidRDefault="0068425C">
      <w:pPr>
        <w:pStyle w:val="Prrafodelista"/>
        <w:numPr>
          <w:ilvl w:val="0"/>
          <w:numId w:val="7"/>
        </w:numPr>
        <w:spacing w:after="0"/>
        <w:rPr>
          <w:rFonts w:ascii="Times New Roman" w:hAnsi="Times New Roman"/>
          <w:sz w:val="24"/>
          <w:szCs w:val="24"/>
          <w:lang w:val="en-GB"/>
        </w:rPr>
      </w:pPr>
      <w:bookmarkStart w:id="197" w:name="_Toc138781802"/>
      <w:r>
        <w:rPr>
          <w:rFonts w:ascii="Times New Roman" w:hAnsi="Times New Roman"/>
          <w:sz w:val="24"/>
          <w:szCs w:val="24"/>
          <w:lang w:val="en-GB"/>
        </w:rPr>
        <w:t>Enrichment data for all genes found</w:t>
      </w:r>
      <w:bookmarkEnd w:id="197"/>
    </w:p>
    <w:p w14:paraId="5F6F0837" w14:textId="13461851" w:rsidR="007902ED" w:rsidRDefault="0068425C">
      <w:pPr>
        <w:spacing w:after="0"/>
        <w:rPr>
          <w:rFonts w:ascii="Times New Roman" w:hAnsi="Times New Roman"/>
          <w:sz w:val="24"/>
          <w:szCs w:val="24"/>
          <w:lang w:val="en-GB"/>
        </w:rPr>
      </w:pPr>
      <w:r>
        <w:rPr>
          <w:rFonts w:ascii="Times New Roman" w:hAnsi="Times New Roman"/>
          <w:sz w:val="24"/>
          <w:szCs w:val="24"/>
          <w:lang w:val="en-GB"/>
        </w:rPr>
        <w:t>#GO</w:t>
      </w:r>
    </w:p>
    <w:p w14:paraId="419B1639" w14:textId="2F07DDB6" w:rsidR="007902ED" w:rsidRDefault="000642D9">
      <w:pPr>
        <w:spacing w:after="0"/>
      </w:pPr>
      <w:r>
        <w:rPr>
          <w:noProof/>
        </w:rPr>
        <mc:AlternateContent>
          <mc:Choice Requires="wpg">
            <w:drawing>
              <wp:anchor distT="0" distB="0" distL="114300" distR="114300" simplePos="0" relativeHeight="251880448" behindDoc="0" locked="0" layoutInCell="1" allowOverlap="1" wp14:anchorId="5BD1564C" wp14:editId="3C381CF2">
                <wp:simplePos x="0" y="0"/>
                <wp:positionH relativeFrom="column">
                  <wp:posOffset>-525607</wp:posOffset>
                </wp:positionH>
                <wp:positionV relativeFrom="paragraph">
                  <wp:posOffset>173990</wp:posOffset>
                </wp:positionV>
                <wp:extent cx="6670501" cy="6961794"/>
                <wp:effectExtent l="0" t="0" r="0" b="0"/>
                <wp:wrapSquare wrapText="bothSides"/>
                <wp:docPr id="1482959445" name="Group 35"/>
                <wp:cNvGraphicFramePr/>
                <a:graphic xmlns:a="http://schemas.openxmlformats.org/drawingml/2006/main">
                  <a:graphicData uri="http://schemas.microsoft.com/office/word/2010/wordprocessingGroup">
                    <wpg:wgp>
                      <wpg:cNvGrpSpPr/>
                      <wpg:grpSpPr>
                        <a:xfrm>
                          <a:off x="0" y="0"/>
                          <a:ext cx="6670501" cy="6961794"/>
                          <a:chOff x="0" y="0"/>
                          <a:chExt cx="6670501" cy="6961794"/>
                        </a:xfrm>
                      </wpg:grpSpPr>
                      <pic:pic xmlns:pic="http://schemas.openxmlformats.org/drawingml/2006/picture">
                        <pic:nvPicPr>
                          <pic:cNvPr id="335439355" name="Picture 39"/>
                          <pic:cNvPicPr/>
                        </pic:nvPicPr>
                        <pic:blipFill>
                          <a:blip r:embed="rId173" cstate="print">
                            <a:extLst>
                              <a:ext uri="{28A0092B-C50C-407E-A947-70E740481C1C}">
                                <a14:useLocalDpi xmlns:a14="http://schemas.microsoft.com/office/drawing/2010/main" val="0"/>
                              </a:ext>
                            </a:extLst>
                          </a:blip>
                          <a:stretch>
                            <a:fillRect/>
                          </a:stretch>
                        </pic:blipFill>
                        <pic:spPr>
                          <a:xfrm>
                            <a:off x="2265218" y="4613564"/>
                            <a:ext cx="2368550" cy="2348230"/>
                          </a:xfrm>
                          <a:prstGeom prst="rect">
                            <a:avLst/>
                          </a:prstGeom>
                          <a:noFill/>
                          <a:ln>
                            <a:noFill/>
                            <a:prstDash/>
                          </a:ln>
                        </pic:spPr>
                      </pic:pic>
                      <wpg:grpSp>
                        <wpg:cNvPr id="1181222416" name="Group 32"/>
                        <wpg:cNvGrpSpPr/>
                        <wpg:grpSpPr>
                          <a:xfrm>
                            <a:off x="187036" y="0"/>
                            <a:ext cx="4558030" cy="4488815"/>
                            <a:chOff x="0" y="0"/>
                            <a:chExt cx="5477452" cy="5327188"/>
                          </a:xfrm>
                        </wpg:grpSpPr>
                        <wpg:grpSp>
                          <wpg:cNvPr id="1017933845" name="Group 30"/>
                          <wpg:cNvGrpSpPr/>
                          <wpg:grpSpPr>
                            <a:xfrm>
                              <a:off x="76200" y="0"/>
                              <a:ext cx="5401252" cy="2631671"/>
                              <a:chOff x="0" y="0"/>
                              <a:chExt cx="5401252" cy="2631671"/>
                            </a:xfrm>
                          </wpg:grpSpPr>
                          <pic:pic xmlns:pic="http://schemas.openxmlformats.org/drawingml/2006/picture">
                            <pic:nvPicPr>
                              <pic:cNvPr id="1570679549" name="Picture 36"/>
                              <pic:cNvPicPr/>
                            </pic:nvPicPr>
                            <pic:blipFill>
                              <a:blip r:embed="rId174" cstate="print">
                                <a:extLst>
                                  <a:ext uri="{28A0092B-C50C-407E-A947-70E740481C1C}">
                                    <a14:useLocalDpi xmlns:a14="http://schemas.microsoft.com/office/drawing/2010/main" val="0"/>
                                  </a:ext>
                                </a:extLst>
                              </a:blip>
                              <a:stretch>
                                <a:fillRect/>
                              </a:stretch>
                            </pic:blipFill>
                            <pic:spPr>
                              <a:xfrm>
                                <a:off x="2750127" y="0"/>
                                <a:ext cx="2651125" cy="2528570"/>
                              </a:xfrm>
                              <a:prstGeom prst="rect">
                                <a:avLst/>
                              </a:prstGeom>
                              <a:noFill/>
                              <a:ln>
                                <a:noFill/>
                                <a:prstDash/>
                              </a:ln>
                            </pic:spPr>
                          </pic:pic>
                          <pic:pic xmlns:pic="http://schemas.openxmlformats.org/drawingml/2006/picture">
                            <pic:nvPicPr>
                              <pic:cNvPr id="114176858" name="Picture 35"/>
                              <pic:cNvPicPr/>
                            </pic:nvPicPr>
                            <pic:blipFill>
                              <a:blip r:embed="rId132" cstate="print">
                                <a:extLst>
                                  <a:ext uri="{28A0092B-C50C-407E-A947-70E740481C1C}">
                                    <a14:useLocalDpi xmlns:a14="http://schemas.microsoft.com/office/drawing/2010/main" val="0"/>
                                  </a:ext>
                                </a:extLst>
                              </a:blip>
                              <a:stretch>
                                <a:fillRect/>
                              </a:stretch>
                            </pic:blipFill>
                            <pic:spPr>
                              <a:xfrm>
                                <a:off x="0" y="200891"/>
                                <a:ext cx="2548255" cy="2430780"/>
                              </a:xfrm>
                              <a:prstGeom prst="rect">
                                <a:avLst/>
                              </a:prstGeom>
                              <a:noFill/>
                              <a:ln>
                                <a:noFill/>
                                <a:prstDash/>
                              </a:ln>
                            </pic:spPr>
                          </pic:pic>
                        </wpg:grpSp>
                        <wpg:grpSp>
                          <wpg:cNvPr id="1145336885" name="Group 31"/>
                          <wpg:cNvGrpSpPr/>
                          <wpg:grpSpPr>
                            <a:xfrm>
                              <a:off x="0" y="2729345"/>
                              <a:ext cx="5476817" cy="2597843"/>
                              <a:chOff x="0" y="0"/>
                              <a:chExt cx="5476817" cy="2597843"/>
                            </a:xfrm>
                          </wpg:grpSpPr>
                          <pic:pic xmlns:pic="http://schemas.openxmlformats.org/drawingml/2006/picture">
                            <pic:nvPicPr>
                              <pic:cNvPr id="316854795" name="Picture 3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15260" cy="2590165"/>
                              </a:xfrm>
                              <a:prstGeom prst="rect">
                                <a:avLst/>
                              </a:prstGeom>
                              <a:noFill/>
                              <a:ln>
                                <a:noFill/>
                                <a:prstDash/>
                              </a:ln>
                            </pic:spPr>
                          </pic:pic>
                          <pic:pic xmlns:pic="http://schemas.openxmlformats.org/drawingml/2006/picture">
                            <pic:nvPicPr>
                              <pic:cNvPr id="522413122" name="Picture 38"/>
                              <pic:cNvPicPr/>
                            </pic:nvPicPr>
                            <pic:blipFill>
                              <a:blip r:embed="rId176" cstate="print">
                                <a:extLst>
                                  <a:ext uri="{28A0092B-C50C-407E-A947-70E740481C1C}">
                                    <a14:useLocalDpi xmlns:a14="http://schemas.microsoft.com/office/drawing/2010/main" val="0"/>
                                  </a:ext>
                                </a:extLst>
                              </a:blip>
                              <a:stretch>
                                <a:fillRect/>
                              </a:stretch>
                            </pic:blipFill>
                            <pic:spPr>
                              <a:xfrm>
                                <a:off x="2826327" y="69273"/>
                                <a:ext cx="2650490" cy="2528570"/>
                              </a:xfrm>
                              <a:prstGeom prst="rect">
                                <a:avLst/>
                              </a:prstGeom>
                              <a:noFill/>
                              <a:ln>
                                <a:noFill/>
                                <a:prstDash/>
                              </a:ln>
                            </pic:spPr>
                          </pic:pic>
                        </wpg:grpSp>
                      </wpg:grpSp>
                      <pic:pic xmlns:pic="http://schemas.openxmlformats.org/drawingml/2006/picture">
                        <pic:nvPicPr>
                          <pic:cNvPr id="1270513213" name="Picture 33"/>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4668981" y="4675909"/>
                            <a:ext cx="2001520" cy="2019935"/>
                          </a:xfrm>
                          <a:prstGeom prst="rect">
                            <a:avLst/>
                          </a:prstGeom>
                          <a:noFill/>
                          <a:ln>
                            <a:noFill/>
                          </a:ln>
                        </pic:spPr>
                      </pic:pic>
                      <pic:pic xmlns:pic="http://schemas.openxmlformats.org/drawingml/2006/picture">
                        <pic:nvPicPr>
                          <pic:cNvPr id="1382174080" name="Picture 34"/>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4509655"/>
                            <a:ext cx="2245360" cy="2265680"/>
                          </a:xfrm>
                          <a:prstGeom prst="rect">
                            <a:avLst/>
                          </a:prstGeom>
                          <a:noFill/>
                          <a:ln>
                            <a:noFill/>
                          </a:ln>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8793900" id="Group 35" o:spid="_x0000_s1026" style="position:absolute;margin-left:-41.4pt;margin-top:13.7pt;width:525.25pt;height:548.15pt;z-index:251880448" coordsize="66705,69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">
                <v:shape id="Picture 39" o:spid="_x0000_s1027" type="#_x0000_t75" style="position:absolute;left:22652;top:46135;width:23685;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">
                  <v:imagedata r:id="rId179" o:title=""/>
                </v:shape>
                <v:group id="Group 32" o:spid="_x0000_s1028" style="position:absolute;left:1870;width:45580;height:44888" coordsize="54774,5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">
                  <v:group id="Group 30" o:spid="_x0000_s1029" style="position:absolute;left:762;width:54012;height:26316" coordsize="54012,2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">
                    <v:shape id="Picture 36" o:spid="_x0000_s1030" type="#_x0000_t75" style="position:absolute;left:27501;width:26511;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">
                      <v:imagedata r:id="rId180" o:title=""/>
                    </v:shape>
                    <v:shape id="Picture 35" o:spid="_x0000_s1031" type="#_x0000_t75" style="position:absolute;top:2008;width:25482;height:24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">
                      <v:imagedata r:id="rId181" o:title=""/>
                    </v:shape>
                  </v:group>
                  <v:group id="Group 31" o:spid="_x0000_s1032" style="position:absolute;top:27293;width:54768;height:25978" coordsize="54768,25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">
                    <v:shape id="Picture 37" o:spid="_x0000_s1033" type="#_x0000_t75" style="position:absolute;width:27152;height:2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">
                      <v:imagedata r:id="rId182" o:title=""/>
                    </v:shape>
                    <v:shape id="Picture 38" o:spid="_x0000_s1034" type="#_x0000_t75" style="position:absolute;left:28263;top:692;width:26505;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">
                      <v:imagedata r:id="rId183" o:title=""/>
                    </v:shape>
                  </v:group>
                </v:group>
                <v:shape id="Picture 33" o:spid="_x0000_s1035" type="#_x0000_t75" style="position:absolute;left:46689;top:46759;width:20016;height:2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">
                  <v:imagedata r:id="rId184" o:title=""/>
                </v:shape>
                <v:shape id="Picture 34" o:spid="_x0000_s1036" type="#_x0000_t75" style="position:absolute;top:45096;width:22453;height:22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">
                  <v:imagedata r:id="rId185" o:title=""/>
                </v:shape>
                <w10:wrap type="square"/>
              </v:group>
            </w:pict>
          </mc:Fallback>
        </mc:AlternateContent>
      </w:r>
    </w:p>
    <w:p w14:paraId="75B0664A" w14:textId="032CC5B0" w:rsidR="007902ED" w:rsidRDefault="007902ED">
      <w:pPr>
        <w:spacing w:after="0"/>
        <w:rPr>
          <w:rFonts w:ascii="Times New Roman" w:hAnsi="Times New Roman"/>
          <w:sz w:val="24"/>
          <w:szCs w:val="24"/>
          <w:lang w:val="en-GB"/>
        </w:rPr>
      </w:pPr>
    </w:p>
    <w:tbl>
      <w:tblPr>
        <w:tblW w:w="5376" w:type="dxa"/>
        <w:tblCellMar>
          <w:left w:w="10" w:type="dxa"/>
          <w:right w:w="10" w:type="dxa"/>
        </w:tblCellMar>
        <w:tblLook w:val="04A0" w:firstRow="1" w:lastRow="0" w:firstColumn="1" w:lastColumn="0" w:noHBand="0" w:noVBand="1"/>
      </w:tblPr>
      <w:tblGrid>
        <w:gridCol w:w="4671"/>
        <w:gridCol w:w="705"/>
      </w:tblGrid>
      <w:tr w:rsidR="007902ED" w14:paraId="5DE8327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12012" w14:textId="77777777" w:rsidR="007902ED" w:rsidRDefault="0068425C">
            <w:pPr>
              <w:spacing w:after="0"/>
              <w:rPr>
                <w:rFonts w:ascii="Times New Roman" w:hAnsi="Times New Roman"/>
                <w:sz w:val="20"/>
                <w:szCs w:val="20"/>
              </w:rPr>
            </w:pPr>
            <w:r>
              <w:rPr>
                <w:rFonts w:ascii="Times New Roman" w:hAnsi="Times New Roman"/>
                <w:sz w:val="20"/>
                <w:szCs w:val="20"/>
              </w:rPr>
              <w:t>Name</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47F754" w14:textId="77777777" w:rsidR="007902ED" w:rsidRDefault="0068425C">
            <w:pPr>
              <w:spacing w:after="0"/>
              <w:rPr>
                <w:rFonts w:ascii="Times New Roman" w:hAnsi="Times New Roman"/>
                <w:sz w:val="20"/>
                <w:szCs w:val="20"/>
              </w:rPr>
            </w:pPr>
            <w:r>
              <w:rPr>
                <w:rFonts w:ascii="Times New Roman" w:hAnsi="Times New Roman"/>
                <w:sz w:val="20"/>
                <w:szCs w:val="20"/>
              </w:rPr>
              <w:t>Count</w:t>
            </w:r>
          </w:p>
        </w:tc>
      </w:tr>
      <w:tr w:rsidR="007902ED" w14:paraId="46E7EFA4"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E52772" w14:textId="77777777" w:rsidR="007902ED" w:rsidRDefault="0068425C">
            <w:pPr>
              <w:spacing w:after="0"/>
              <w:rPr>
                <w:rFonts w:ascii="Times New Roman" w:hAnsi="Times New Roman"/>
                <w:sz w:val="20"/>
                <w:szCs w:val="20"/>
              </w:rPr>
            </w:pPr>
            <w:r>
              <w:rPr>
                <w:rFonts w:ascii="Times New Roman" w:hAnsi="Times New Roman"/>
                <w:sz w:val="20"/>
                <w:szCs w:val="20"/>
              </w:rPr>
              <w:t>cytochrome complex assembly</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711F1" w14:textId="77777777" w:rsidR="007902ED" w:rsidRDefault="0068425C">
            <w:pPr>
              <w:spacing w:after="0"/>
              <w:rPr>
                <w:rFonts w:ascii="Times New Roman" w:hAnsi="Times New Roman"/>
                <w:sz w:val="20"/>
                <w:szCs w:val="20"/>
              </w:rPr>
            </w:pPr>
            <w:r>
              <w:rPr>
                <w:rFonts w:ascii="Times New Roman" w:hAnsi="Times New Roman"/>
                <w:sz w:val="20"/>
                <w:szCs w:val="20"/>
              </w:rPr>
              <w:t>6</w:t>
            </w:r>
          </w:p>
        </w:tc>
      </w:tr>
      <w:tr w:rsidR="007902ED" w14:paraId="31B382CF"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E13D0C"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lastRenderedPageBreak/>
              <w:t>energy derivation by oxidation of organic compounds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FC05D" w14:textId="77777777" w:rsidR="007902ED" w:rsidRDefault="0068425C">
            <w:pPr>
              <w:spacing w:after="0"/>
              <w:rPr>
                <w:rFonts w:ascii="Times New Roman" w:hAnsi="Times New Roman"/>
                <w:sz w:val="20"/>
                <w:szCs w:val="20"/>
              </w:rPr>
            </w:pPr>
            <w:r>
              <w:rPr>
                <w:rFonts w:ascii="Times New Roman" w:hAnsi="Times New Roman"/>
                <w:sz w:val="20"/>
                <w:szCs w:val="20"/>
              </w:rPr>
              <w:t>4</w:t>
            </w:r>
          </w:p>
        </w:tc>
      </w:tr>
      <w:tr w:rsidR="007902ED" w14:paraId="54F36946"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ADFC91"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BF1774" w14:textId="77777777" w:rsidR="007902ED" w:rsidRDefault="0068425C">
            <w:pPr>
              <w:spacing w:after="0"/>
              <w:rPr>
                <w:rFonts w:ascii="Times New Roman" w:hAnsi="Times New Roman"/>
                <w:sz w:val="20"/>
                <w:szCs w:val="20"/>
              </w:rPr>
            </w:pPr>
            <w:r>
              <w:rPr>
                <w:rFonts w:ascii="Times New Roman" w:hAnsi="Times New Roman"/>
                <w:sz w:val="20"/>
                <w:szCs w:val="20"/>
              </w:rPr>
              <w:t>4</w:t>
            </w:r>
          </w:p>
        </w:tc>
      </w:tr>
      <w:tr w:rsidR="007902ED" w14:paraId="25ED2AD1"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A7BBF" w14:textId="77777777" w:rsidR="007902ED" w:rsidRDefault="0068425C">
            <w:pPr>
              <w:spacing w:after="0"/>
              <w:rPr>
                <w:rFonts w:ascii="Times New Roman" w:hAnsi="Times New Roman"/>
                <w:sz w:val="20"/>
                <w:szCs w:val="20"/>
              </w:rPr>
            </w:pPr>
            <w:r>
              <w:rPr>
                <w:rFonts w:ascii="Times New Roman" w:hAnsi="Times New Roman"/>
                <w:sz w:val="20"/>
                <w:szCs w:val="20"/>
              </w:rPr>
              <w:t>aerobic respiration</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0A15A5"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0F3DD88B"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905F88"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ADA273"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74FFDB3B"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8F9E7" w14:textId="77777777" w:rsidR="007902ED" w:rsidRDefault="0068425C">
            <w:pPr>
              <w:spacing w:after="0"/>
              <w:rPr>
                <w:rFonts w:ascii="Times New Roman" w:hAnsi="Times New Roman"/>
                <w:sz w:val="20"/>
                <w:szCs w:val="20"/>
              </w:rPr>
            </w:pPr>
            <w:r>
              <w:rPr>
                <w:rFonts w:ascii="Times New Roman" w:hAnsi="Times New Roman"/>
                <w:sz w:val="20"/>
                <w:szCs w:val="20"/>
              </w:rPr>
              <w:t>cellular respiration</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EF9B"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4BB17EF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8A630B"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532B"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781AF9C4"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0F4F0" w14:textId="77777777" w:rsidR="007902ED" w:rsidRDefault="0068425C">
            <w:pPr>
              <w:spacing w:after="0"/>
              <w:rPr>
                <w:rFonts w:ascii="Times New Roman" w:hAnsi="Times New Roman"/>
                <w:sz w:val="20"/>
                <w:szCs w:val="20"/>
              </w:rPr>
            </w:pPr>
            <w:r>
              <w:rPr>
                <w:rFonts w:ascii="Times New Roman" w:hAnsi="Times New Roman"/>
                <w:sz w:val="20"/>
                <w:szCs w:val="20"/>
              </w:rPr>
              <w:t>electron transport chain</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A19D43"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07042F4F"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CB9A8" w14:textId="77777777" w:rsidR="007902ED" w:rsidRDefault="0068425C">
            <w:pPr>
              <w:spacing w:after="0"/>
              <w:rPr>
                <w:rFonts w:ascii="Times New Roman" w:hAnsi="Times New Roman"/>
                <w:sz w:val="20"/>
                <w:szCs w:val="20"/>
              </w:rPr>
            </w:pPr>
            <w:r>
              <w:rPr>
                <w:rFonts w:ascii="Times New Roman" w:hAnsi="Times New Roman"/>
                <w:sz w:val="20"/>
                <w:szCs w:val="20"/>
              </w:rPr>
              <w:t>histidine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B39C6"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7AEF5A6C"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979D06" w14:textId="77777777" w:rsidR="007902ED" w:rsidRDefault="0068425C">
            <w:pPr>
              <w:spacing w:after="0"/>
              <w:rPr>
                <w:rFonts w:ascii="Times New Roman" w:hAnsi="Times New Roman"/>
                <w:sz w:val="20"/>
                <w:szCs w:val="20"/>
              </w:rPr>
            </w:pPr>
            <w:r>
              <w:rPr>
                <w:rFonts w:ascii="Times New Roman" w:hAnsi="Times New Roman"/>
                <w:sz w:val="20"/>
                <w:szCs w:val="20"/>
              </w:rPr>
              <w:t>histidine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FD947"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3FF4BD98"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CD513" w14:textId="77777777" w:rsidR="007902ED" w:rsidRDefault="0068425C">
            <w:pPr>
              <w:spacing w:after="0"/>
              <w:rPr>
                <w:rFonts w:ascii="Times New Roman" w:hAnsi="Times New Roman"/>
                <w:sz w:val="20"/>
                <w:szCs w:val="20"/>
              </w:rPr>
            </w:pPr>
            <w:r>
              <w:rPr>
                <w:rFonts w:ascii="Times New Roman" w:hAnsi="Times New Roman"/>
                <w:sz w:val="20"/>
                <w:szCs w:val="20"/>
              </w:rPr>
              <w:t>organic phosphonate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370CDA"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342F78DE"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A451D" w14:textId="77777777" w:rsidR="007902ED" w:rsidRDefault="0068425C">
            <w:pPr>
              <w:spacing w:after="0"/>
              <w:rPr>
                <w:rFonts w:ascii="Times New Roman" w:hAnsi="Times New Roman"/>
                <w:sz w:val="20"/>
                <w:szCs w:val="20"/>
              </w:rPr>
            </w:pPr>
            <w:r>
              <w:rPr>
                <w:rFonts w:ascii="Times New Roman" w:hAnsi="Times New Roman"/>
                <w:sz w:val="20"/>
                <w:szCs w:val="20"/>
              </w:rPr>
              <w:t>oxidative phosphorylation</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A3BA9"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0DEA4912"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CB883" w14:textId="77777777" w:rsidR="007902ED" w:rsidRDefault="0068425C">
            <w:pPr>
              <w:spacing w:after="0"/>
              <w:rPr>
                <w:rFonts w:ascii="Times New Roman" w:hAnsi="Times New Roman"/>
                <w:sz w:val="20"/>
                <w:szCs w:val="20"/>
              </w:rPr>
            </w:pPr>
            <w:r>
              <w:rPr>
                <w:rFonts w:ascii="Times New Roman" w:hAnsi="Times New Roman"/>
                <w:sz w:val="20"/>
                <w:szCs w:val="20"/>
              </w:rPr>
              <w:t>phenylacetate catabolic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F4797"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0053C15B"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01E983" w14:textId="77777777" w:rsidR="007902ED" w:rsidRDefault="0068425C">
            <w:pPr>
              <w:spacing w:after="0"/>
              <w:rPr>
                <w:rFonts w:ascii="Times New Roman" w:hAnsi="Times New Roman"/>
                <w:sz w:val="20"/>
                <w:szCs w:val="20"/>
              </w:rPr>
            </w:pPr>
            <w:r>
              <w:rPr>
                <w:rFonts w:ascii="Times New Roman" w:hAnsi="Times New Roman"/>
                <w:sz w:val="20"/>
                <w:szCs w:val="20"/>
              </w:rPr>
              <w:t>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684CB7"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170CEC60"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2D6E5E" w14:textId="77777777" w:rsidR="007902ED" w:rsidRDefault="0068425C">
            <w:pPr>
              <w:spacing w:after="0"/>
              <w:rPr>
                <w:rFonts w:ascii="Times New Roman" w:hAnsi="Times New Roman"/>
                <w:sz w:val="20"/>
                <w:szCs w:val="20"/>
              </w:rPr>
            </w:pPr>
            <w:r>
              <w:rPr>
                <w:rFonts w:ascii="Times New Roman" w:hAnsi="Times New Roman"/>
                <w:sz w:val="20"/>
                <w:szCs w:val="20"/>
              </w:rPr>
              <w:t>xenobiotic catabolic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FC95D"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3612A53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D4CE74" w14:textId="77777777" w:rsidR="007902ED" w:rsidRDefault="0068425C">
            <w:pPr>
              <w:spacing w:after="0"/>
              <w:rPr>
                <w:rFonts w:ascii="Times New Roman" w:hAnsi="Times New Roman"/>
                <w:sz w:val="20"/>
                <w:szCs w:val="20"/>
              </w:rPr>
            </w:pPr>
            <w:r>
              <w:rPr>
                <w:rFonts w:ascii="Times New Roman" w:hAnsi="Times New Roman"/>
                <w:sz w:val="20"/>
                <w:szCs w:val="20"/>
              </w:rPr>
              <w:t>xenobiotic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11F18" w14:textId="77777777" w:rsidR="007902ED" w:rsidRDefault="0068425C">
            <w:pPr>
              <w:spacing w:after="0"/>
              <w:rPr>
                <w:rFonts w:ascii="Times New Roman" w:hAnsi="Times New Roman"/>
                <w:sz w:val="20"/>
                <w:szCs w:val="20"/>
              </w:rPr>
            </w:pPr>
            <w:r>
              <w:rPr>
                <w:rFonts w:ascii="Times New Roman" w:hAnsi="Times New Roman"/>
                <w:sz w:val="20"/>
                <w:szCs w:val="20"/>
              </w:rPr>
              <w:t>3</w:t>
            </w:r>
          </w:p>
        </w:tc>
      </w:tr>
      <w:tr w:rsidR="007902ED" w14:paraId="0C433332"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595CD1" w14:textId="77777777" w:rsidR="007902ED" w:rsidRDefault="0068425C">
            <w:pPr>
              <w:spacing w:after="0"/>
              <w:rPr>
                <w:rFonts w:ascii="Times New Roman" w:hAnsi="Times New Roman"/>
                <w:sz w:val="20"/>
                <w:szCs w:val="20"/>
              </w:rPr>
            </w:pPr>
            <w:r>
              <w:rPr>
                <w:rFonts w:ascii="Times New Roman" w:hAnsi="Times New Roman"/>
                <w:sz w:val="20"/>
                <w:szCs w:val="20"/>
              </w:rPr>
              <w:t>anaerobic respiration</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A80FC"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7B572551"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0FAB28"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5D488"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081349AD"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F924E"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C9A2B"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2CF783BD"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FE349B"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51871"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7CF4C7C1"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85B796" w14:textId="77777777" w:rsidR="007902ED" w:rsidRDefault="0068425C">
            <w:pPr>
              <w:spacing w:after="0"/>
              <w:rPr>
                <w:rFonts w:ascii="Times New Roman" w:hAnsi="Times New Roman"/>
                <w:sz w:val="20"/>
                <w:szCs w:val="20"/>
              </w:rPr>
            </w:pPr>
            <w:r>
              <w:rPr>
                <w:rFonts w:ascii="Times New Roman" w:hAnsi="Times New Roman"/>
                <w:sz w:val="20"/>
                <w:szCs w:val="20"/>
              </w:rPr>
              <w:t>heme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0CBBC"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14434441"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A03CDC" w14:textId="77777777" w:rsidR="007902ED" w:rsidRDefault="0068425C">
            <w:pPr>
              <w:spacing w:after="0"/>
              <w:rPr>
                <w:rFonts w:ascii="Times New Roman" w:hAnsi="Times New Roman"/>
                <w:sz w:val="20"/>
                <w:szCs w:val="20"/>
              </w:rPr>
            </w:pPr>
            <w:r>
              <w:rPr>
                <w:rFonts w:ascii="Times New Roman" w:hAnsi="Times New Roman"/>
                <w:sz w:val="20"/>
                <w:szCs w:val="20"/>
              </w:rPr>
              <w:t>monocarboxylic acid catabolic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4BA699"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698CD596"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E3113" w14:textId="77777777" w:rsidR="007902ED" w:rsidRDefault="0068425C">
            <w:pPr>
              <w:spacing w:after="0"/>
              <w:rPr>
                <w:rFonts w:ascii="Times New Roman" w:hAnsi="Times New Roman"/>
                <w:sz w:val="20"/>
                <w:szCs w:val="20"/>
              </w:rPr>
            </w:pPr>
            <w:r>
              <w:rPr>
                <w:rFonts w:ascii="Times New Roman" w:hAnsi="Times New Roman"/>
                <w:sz w:val="20"/>
                <w:szCs w:val="20"/>
              </w:rPr>
              <w:t>nitrogen cycle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CDA057"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5D25A0BB"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ACD3B" w14:textId="77777777" w:rsidR="007902ED" w:rsidRDefault="0068425C">
            <w:pPr>
              <w:spacing w:after="0"/>
              <w:rPr>
                <w:rFonts w:ascii="Times New Roman" w:hAnsi="Times New Roman"/>
                <w:sz w:val="20"/>
                <w:szCs w:val="20"/>
              </w:rPr>
            </w:pPr>
            <w:r>
              <w:rPr>
                <w:rFonts w:ascii="Times New Roman" w:hAnsi="Times New Roman"/>
                <w:sz w:val="20"/>
                <w:szCs w:val="20"/>
              </w:rPr>
              <w:t>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0464B"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72039FD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41EF2" w14:textId="77777777" w:rsidR="007902ED" w:rsidRDefault="0068425C">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3EACD"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55F5E063"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183ED2" w14:textId="45B9BACE" w:rsidR="007902ED" w:rsidRDefault="0068425C">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EC2DA"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0EB91BD9"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AE22D6" w14:textId="77777777" w:rsidR="007902ED" w:rsidRDefault="0068425C">
            <w:pPr>
              <w:spacing w:after="0"/>
              <w:rPr>
                <w:rFonts w:ascii="Times New Roman" w:hAnsi="Times New Roman"/>
                <w:sz w:val="20"/>
                <w:szCs w:val="20"/>
              </w:rPr>
            </w:pPr>
            <w:r>
              <w:rPr>
                <w:rFonts w:ascii="Times New Roman" w:hAnsi="Times New Roman"/>
                <w:sz w:val="20"/>
                <w:szCs w:val="20"/>
              </w:rPr>
              <w:t>respiratory electron transport chain</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7B42A9"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r w:rsidR="007902ED" w14:paraId="77964106" w14:textId="7777777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6E0E20" w14:textId="7A93E48B" w:rsidR="007902ED" w:rsidRDefault="0068425C">
            <w:pPr>
              <w:spacing w:after="0"/>
              <w:rPr>
                <w:rFonts w:ascii="Times New Roman" w:hAnsi="Times New Roman"/>
                <w:sz w:val="20"/>
                <w:szCs w:val="20"/>
              </w:rPr>
            </w:pPr>
            <w:r>
              <w:rPr>
                <w:rFonts w:ascii="Times New Roman" w:hAnsi="Times New Roman"/>
                <w:sz w:val="20"/>
                <w:szCs w:val="20"/>
              </w:rPr>
              <w:t>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0C79B" w14:textId="77777777" w:rsidR="007902ED" w:rsidRDefault="0068425C">
            <w:pPr>
              <w:spacing w:after="0"/>
              <w:rPr>
                <w:rFonts w:ascii="Times New Roman" w:hAnsi="Times New Roman"/>
                <w:sz w:val="20"/>
                <w:szCs w:val="20"/>
              </w:rPr>
            </w:pPr>
            <w:r>
              <w:rPr>
                <w:rFonts w:ascii="Times New Roman" w:hAnsi="Times New Roman"/>
                <w:sz w:val="20"/>
                <w:szCs w:val="20"/>
              </w:rPr>
              <w:t>2</w:t>
            </w:r>
          </w:p>
        </w:tc>
      </w:tr>
    </w:tbl>
    <w:p w14:paraId="5A497A77" w14:textId="3DFBA9A1" w:rsidR="007902ED" w:rsidRDefault="007902ED">
      <w:pPr>
        <w:spacing w:after="0"/>
        <w:rPr>
          <w:rFonts w:ascii="Times New Roman" w:hAnsi="Times New Roman"/>
          <w:sz w:val="24"/>
          <w:szCs w:val="24"/>
          <w:lang w:val="en-GB"/>
        </w:rPr>
      </w:pPr>
    </w:p>
    <w:p w14:paraId="4FEC07AA" w14:textId="786F1D37" w:rsidR="000642D9" w:rsidRDefault="0068425C">
      <w:pPr>
        <w:spacing w:after="0"/>
        <w:rPr>
          <w:rFonts w:ascii="Times New Roman" w:hAnsi="Times New Roman"/>
          <w:sz w:val="24"/>
          <w:szCs w:val="24"/>
          <w:lang w:val="en-GB"/>
        </w:rPr>
      </w:pPr>
      <w:r>
        <w:rPr>
          <w:rFonts w:ascii="Times New Roman" w:hAnsi="Times New Roman"/>
          <w:sz w:val="24"/>
          <w:szCs w:val="24"/>
          <w:lang w:val="en-GB"/>
        </w:rPr>
        <w:t>#KEGG</w:t>
      </w:r>
    </w:p>
    <w:tbl>
      <w:tblPr>
        <w:tblpPr w:leftFromText="180" w:rightFromText="180" w:vertAnchor="text" w:horzAnchor="margin" w:tblpY="325"/>
        <w:tblW w:w="8494" w:type="dxa"/>
        <w:tblCellMar>
          <w:left w:w="10" w:type="dxa"/>
          <w:right w:w="10" w:type="dxa"/>
        </w:tblCellMar>
        <w:tblLook w:val="04A0" w:firstRow="1" w:lastRow="0" w:firstColumn="1" w:lastColumn="0" w:noHBand="0" w:noVBand="1"/>
      </w:tblPr>
      <w:tblGrid>
        <w:gridCol w:w="4247"/>
        <w:gridCol w:w="4247"/>
      </w:tblGrid>
      <w:tr w:rsidR="000642D9" w14:paraId="27C9CA7A"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03B8BD" w14:textId="77777777" w:rsidR="000642D9" w:rsidRDefault="000642D9" w:rsidP="000642D9">
            <w:pPr>
              <w:spacing w:after="0"/>
            </w:pPr>
            <w:r>
              <w:t>Name</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D32F49" w14:textId="77777777" w:rsidR="000642D9" w:rsidRDefault="000642D9" w:rsidP="000642D9">
            <w:pPr>
              <w:spacing w:after="0"/>
            </w:pPr>
            <w:r>
              <w:t>Count</w:t>
            </w:r>
          </w:p>
        </w:tc>
      </w:tr>
      <w:tr w:rsidR="000642D9" w14:paraId="55C37B4D"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6984B0" w14:textId="77777777" w:rsidR="000642D9" w:rsidRDefault="000642D9" w:rsidP="000642D9">
            <w:pPr>
              <w:spacing w:after="0"/>
            </w:pPr>
            <w:r>
              <w:t>Oxidative phosphorylation</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09AA" w14:textId="77777777" w:rsidR="000642D9" w:rsidRDefault="000642D9" w:rsidP="000642D9">
            <w:pPr>
              <w:spacing w:after="0"/>
            </w:pPr>
            <w:r>
              <w:t>5</w:t>
            </w:r>
          </w:p>
        </w:tc>
      </w:tr>
      <w:tr w:rsidR="000642D9" w14:paraId="3E35B79B"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5E09D3" w14:textId="77777777" w:rsidR="000642D9" w:rsidRDefault="000642D9" w:rsidP="000642D9">
            <w:pPr>
              <w:spacing w:after="0"/>
            </w:pPr>
            <w:r>
              <w:t>Flagellar assembly</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BADC1" w14:textId="77777777" w:rsidR="000642D9" w:rsidRDefault="000642D9" w:rsidP="000642D9">
            <w:pPr>
              <w:spacing w:after="0"/>
            </w:pPr>
            <w:r>
              <w:t>3</w:t>
            </w:r>
          </w:p>
        </w:tc>
      </w:tr>
      <w:tr w:rsidR="000642D9" w14:paraId="21970914"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D17DC4" w14:textId="77777777" w:rsidR="000642D9" w:rsidRDefault="000642D9" w:rsidP="000642D9">
            <w:pPr>
              <w:spacing w:after="0"/>
            </w:pPr>
            <w:r>
              <w:t>Phenylalanine metabolism</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2947B" w14:textId="77777777" w:rsidR="000642D9" w:rsidRDefault="000642D9" w:rsidP="000642D9">
            <w:pPr>
              <w:spacing w:after="0"/>
            </w:pPr>
            <w:r>
              <w:t>3</w:t>
            </w:r>
          </w:p>
        </w:tc>
      </w:tr>
      <w:tr w:rsidR="000642D9" w14:paraId="02A4C0E5"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4084D" w14:textId="77777777" w:rsidR="000642D9" w:rsidRDefault="000642D9" w:rsidP="000642D9">
            <w:pPr>
              <w:spacing w:after="0"/>
            </w:pPr>
            <w:r>
              <w:t>Quorum sensing</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FF491D" w14:textId="77777777" w:rsidR="000642D9" w:rsidRDefault="000642D9" w:rsidP="000642D9">
            <w:pPr>
              <w:spacing w:after="0"/>
            </w:pPr>
            <w:r>
              <w:t>3</w:t>
            </w:r>
          </w:p>
        </w:tc>
      </w:tr>
      <w:tr w:rsidR="000642D9" w14:paraId="59A3B138"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88BF20" w14:textId="77777777" w:rsidR="000642D9" w:rsidRDefault="000642D9" w:rsidP="000642D9">
            <w:pPr>
              <w:spacing w:after="0"/>
            </w:pPr>
            <w:r>
              <w:t>ABC transporters</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18EF5D" w14:textId="77777777" w:rsidR="000642D9" w:rsidRDefault="000642D9" w:rsidP="000642D9">
            <w:pPr>
              <w:spacing w:after="0"/>
            </w:pPr>
            <w:r>
              <w:t>2</w:t>
            </w:r>
          </w:p>
        </w:tc>
      </w:tr>
      <w:tr w:rsidR="000642D9" w14:paraId="11D280C1"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D29838" w14:textId="77777777" w:rsidR="000642D9" w:rsidRDefault="000642D9" w:rsidP="000642D9">
            <w:pPr>
              <w:spacing w:after="0"/>
              <w:rPr>
                <w:lang w:val="en-GB"/>
              </w:rPr>
            </w:pPr>
            <w:r>
              <w:rPr>
                <w:lang w:val="en-GB"/>
              </w:rPr>
              <w:t>Microbial metabolism in diverse environments</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6853E" w14:textId="77777777" w:rsidR="000642D9" w:rsidRDefault="000642D9" w:rsidP="000642D9">
            <w:pPr>
              <w:spacing w:after="0"/>
            </w:pPr>
            <w:r>
              <w:t>2</w:t>
            </w:r>
          </w:p>
        </w:tc>
      </w:tr>
      <w:tr w:rsidR="000642D9" w14:paraId="27F0CD3D"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22ECC" w14:textId="77777777" w:rsidR="000642D9" w:rsidRDefault="000642D9" w:rsidP="000642D9">
            <w:pPr>
              <w:spacing w:after="0"/>
            </w:pPr>
            <w:r>
              <w:t>Nitrogen metabolism</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EA3B47" w14:textId="77777777" w:rsidR="000642D9" w:rsidRDefault="000642D9" w:rsidP="000642D9">
            <w:pPr>
              <w:spacing w:after="0"/>
            </w:pPr>
            <w:r>
              <w:t>2</w:t>
            </w:r>
          </w:p>
        </w:tc>
      </w:tr>
      <w:tr w:rsidR="000642D9" w14:paraId="125F25CF" w14:textId="77777777" w:rsidTr="000642D9">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E6AB6" w14:textId="77777777" w:rsidR="000642D9" w:rsidRDefault="000642D9" w:rsidP="000642D9">
            <w:pPr>
              <w:spacing w:after="0"/>
            </w:pPr>
            <w:r>
              <w:t>Propanoate metabolism</w:t>
            </w:r>
          </w:p>
        </w:tc>
        <w:tc>
          <w:tcPr>
            <w:tcW w:w="42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50A1E2" w14:textId="77777777" w:rsidR="000642D9" w:rsidRDefault="000642D9" w:rsidP="000642D9">
            <w:pPr>
              <w:spacing w:after="0"/>
            </w:pPr>
            <w:r>
              <w:t>2</w:t>
            </w:r>
          </w:p>
        </w:tc>
      </w:tr>
    </w:tbl>
    <w:p w14:paraId="59C0AE4E" w14:textId="673A2D58" w:rsidR="000642D9" w:rsidRDefault="000642D9">
      <w:pPr>
        <w:textAlignment w:val="baseline"/>
        <w:rPr>
          <w:rFonts w:ascii="Times New Roman" w:hAnsi="Times New Roman"/>
          <w:sz w:val="24"/>
          <w:szCs w:val="24"/>
          <w:lang w:val="en-GB"/>
        </w:rPr>
      </w:pPr>
      <w:r>
        <w:rPr>
          <w:rFonts w:ascii="Times New Roman" w:hAnsi="Times New Roman"/>
          <w:sz w:val="24"/>
          <w:szCs w:val="24"/>
          <w:lang w:val="en-GB"/>
        </w:rPr>
        <w:t xml:space="preserve"> </w:t>
      </w:r>
      <w:r>
        <w:rPr>
          <w:rFonts w:ascii="Times New Roman" w:hAnsi="Times New Roman"/>
          <w:sz w:val="24"/>
          <w:szCs w:val="24"/>
          <w:lang w:val="en-GB"/>
        </w:rPr>
        <w:br w:type="page"/>
      </w:r>
    </w:p>
    <w:p w14:paraId="3CED58A9" w14:textId="5499744E" w:rsidR="000642D9" w:rsidRDefault="00A37798">
      <w:pPr>
        <w:spacing w:after="0"/>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89664" behindDoc="0" locked="0" layoutInCell="1" allowOverlap="1" wp14:anchorId="1E0FC9FA" wp14:editId="3AB3D736">
                <wp:simplePos x="0" y="0"/>
                <wp:positionH relativeFrom="column">
                  <wp:posOffset>520</wp:posOffset>
                </wp:positionH>
                <wp:positionV relativeFrom="paragraph">
                  <wp:posOffset>750</wp:posOffset>
                </wp:positionV>
                <wp:extent cx="5152159" cy="6351848"/>
                <wp:effectExtent l="0" t="0" r="0" b="0"/>
                <wp:wrapSquare wrapText="bothSides"/>
                <wp:docPr id="658169789" name="Group 43"/>
                <wp:cNvGraphicFramePr/>
                <a:graphic xmlns:a="http://schemas.openxmlformats.org/drawingml/2006/main">
                  <a:graphicData uri="http://schemas.microsoft.com/office/word/2010/wordprocessingGroup">
                    <wpg:wgp>
                      <wpg:cNvGrpSpPr/>
                      <wpg:grpSpPr>
                        <a:xfrm>
                          <a:off x="0" y="0"/>
                          <a:ext cx="5152159" cy="6351848"/>
                          <a:chOff x="0" y="0"/>
                          <a:chExt cx="5152159" cy="6351848"/>
                        </a:xfrm>
                      </wpg:grpSpPr>
                      <pic:pic xmlns:pic="http://schemas.openxmlformats.org/drawingml/2006/picture">
                        <pic:nvPicPr>
                          <pic:cNvPr id="123828747" name="Picture 37"/>
                          <pic:cNvPicPr>
                            <a:picLocks noChangeAspect="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2528454" y="1801091"/>
                            <a:ext cx="2382520" cy="1480185"/>
                          </a:xfrm>
                          <a:prstGeom prst="rect">
                            <a:avLst/>
                          </a:prstGeom>
                          <a:noFill/>
                          <a:ln>
                            <a:noFill/>
                          </a:ln>
                        </pic:spPr>
                      </pic:pic>
                      <wpg:grpSp>
                        <wpg:cNvPr id="2127186069" name="Group 42"/>
                        <wpg:cNvGrpSpPr/>
                        <wpg:grpSpPr>
                          <a:xfrm>
                            <a:off x="0" y="0"/>
                            <a:ext cx="5152159" cy="6351848"/>
                            <a:chOff x="0" y="0"/>
                            <a:chExt cx="5152508" cy="6352360"/>
                          </a:xfrm>
                        </wpg:grpSpPr>
                        <wpg:grpSp>
                          <wpg:cNvPr id="118839484" name="Group 41"/>
                          <wpg:cNvGrpSpPr/>
                          <wpg:grpSpPr>
                            <a:xfrm>
                              <a:off x="0" y="0"/>
                              <a:ext cx="4928235" cy="5066665"/>
                              <a:chOff x="0" y="0"/>
                              <a:chExt cx="4928408" cy="5068416"/>
                            </a:xfrm>
                          </wpg:grpSpPr>
                          <wpg:grpSp>
                            <wpg:cNvPr id="672688222" name="Group 36"/>
                            <wpg:cNvGrpSpPr/>
                            <wpg:grpSpPr>
                              <a:xfrm>
                                <a:off x="0" y="0"/>
                                <a:ext cx="4928408" cy="3896938"/>
                                <a:chOff x="0" y="0"/>
                                <a:chExt cx="4928408" cy="3896938"/>
                              </a:xfrm>
                            </wpg:grpSpPr>
                            <pic:pic xmlns:pic="http://schemas.openxmlformats.org/drawingml/2006/picture">
                              <pic:nvPicPr>
                                <pic:cNvPr id="1888262371" name="Picture 27"/>
                                <pic:cNvPicPr/>
                              </pic:nvPicPr>
                              <pic:blipFill>
                                <a:blip r:embed="rId187" cstate="print">
                                  <a:extLst>
                                    <a:ext uri="{28A0092B-C50C-407E-A947-70E740481C1C}">
                                      <a14:useLocalDpi xmlns:a14="http://schemas.microsoft.com/office/drawing/2010/main" val="0"/>
                                    </a:ext>
                                  </a:extLst>
                                </a:blip>
                                <a:stretch>
                                  <a:fillRect/>
                                </a:stretch>
                              </pic:blipFill>
                              <pic:spPr>
                                <a:xfrm>
                                  <a:off x="290946" y="0"/>
                                  <a:ext cx="1980565" cy="1936750"/>
                                </a:xfrm>
                                <a:prstGeom prst="rect">
                                  <a:avLst/>
                                </a:prstGeom>
                                <a:noFill/>
                                <a:ln>
                                  <a:noFill/>
                                  <a:prstDash/>
                                </a:ln>
                              </pic:spPr>
                            </pic:pic>
                            <pic:pic xmlns:pic="http://schemas.openxmlformats.org/drawingml/2006/picture">
                              <pic:nvPicPr>
                                <pic:cNvPr id="733675136" name="Picture 28"/>
                                <pic:cNvPicPr/>
                              </pic:nvPicPr>
                              <pic:blipFill>
                                <a:blip r:embed="rId188">
                                  <a:extLst>
                                    <a:ext uri="{28A0092B-C50C-407E-A947-70E740481C1C}">
                                      <a14:useLocalDpi xmlns:a14="http://schemas.microsoft.com/office/drawing/2010/main" val="0"/>
                                    </a:ext>
                                  </a:extLst>
                                </a:blip>
                                <a:stretch>
                                  <a:fillRect/>
                                </a:stretch>
                              </pic:blipFill>
                              <pic:spPr>
                                <a:xfrm>
                                  <a:off x="2341418" y="96982"/>
                                  <a:ext cx="2586990" cy="1746885"/>
                                </a:xfrm>
                                <a:prstGeom prst="rect">
                                  <a:avLst/>
                                </a:prstGeom>
                                <a:noFill/>
                                <a:ln>
                                  <a:noFill/>
                                  <a:prstDash/>
                                </a:ln>
                              </pic:spPr>
                            </pic:pic>
                            <pic:pic xmlns:pic="http://schemas.openxmlformats.org/drawingml/2006/picture">
                              <pic:nvPicPr>
                                <pic:cNvPr id="819271769" name="Picture 29"/>
                                <pic:cNvPicPr/>
                              </pic:nvPicPr>
                              <pic:blipFill>
                                <a:blip r:embed="rId189">
                                  <a:extLst>
                                    <a:ext uri="{28A0092B-C50C-407E-A947-70E740481C1C}">
                                      <a14:useLocalDpi xmlns:a14="http://schemas.microsoft.com/office/drawing/2010/main" val="0"/>
                                    </a:ext>
                                  </a:extLst>
                                </a:blip>
                                <a:stretch>
                                  <a:fillRect/>
                                </a:stretch>
                              </pic:blipFill>
                              <pic:spPr>
                                <a:xfrm>
                                  <a:off x="0" y="2064328"/>
                                  <a:ext cx="2714625" cy="1832610"/>
                                </a:xfrm>
                                <a:prstGeom prst="rect">
                                  <a:avLst/>
                                </a:prstGeom>
                                <a:noFill/>
                                <a:ln>
                                  <a:noFill/>
                                  <a:prstDash/>
                                </a:ln>
                              </pic:spPr>
                            </pic:pic>
                          </wpg:grpSp>
                          <pic:pic xmlns:pic="http://schemas.openxmlformats.org/drawingml/2006/picture">
                            <pic:nvPicPr>
                              <pic:cNvPr id="1274792107" name="Picture 40"/>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228605" y="3976327"/>
                                <a:ext cx="2556257" cy="1092089"/>
                              </a:xfrm>
                              <a:prstGeom prst="rect">
                                <a:avLst/>
                              </a:prstGeom>
                              <a:noFill/>
                              <a:ln>
                                <a:noFill/>
                              </a:ln>
                            </pic:spPr>
                          </pic:pic>
                        </wpg:grpSp>
                        <pic:pic xmlns:pic="http://schemas.openxmlformats.org/drawingml/2006/picture">
                          <pic:nvPicPr>
                            <pic:cNvPr id="1909892578" name="Picture 38"/>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2881748" y="3297433"/>
                              <a:ext cx="2270760" cy="1530350"/>
                            </a:xfrm>
                            <a:prstGeom prst="rect">
                              <a:avLst/>
                            </a:prstGeom>
                            <a:noFill/>
                            <a:ln>
                              <a:noFill/>
                            </a:ln>
                          </pic:spPr>
                        </pic:pic>
                        <pic:pic xmlns:pic="http://schemas.openxmlformats.org/drawingml/2006/picture">
                          <pic:nvPicPr>
                            <pic:cNvPr id="1175901309" name="Picture 39"/>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2895602" y="4828360"/>
                              <a:ext cx="2092325" cy="1524000"/>
                            </a:xfrm>
                            <a:prstGeom prst="rect">
                              <a:avLst/>
                            </a:prstGeom>
                            <a:noFill/>
                            <a:ln>
                              <a:noFill/>
                            </a:ln>
                          </pic:spPr>
                        </pic:pic>
                      </wpg:grp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A7BF2F5" id="Group 43" o:spid="_x0000_s1026" style="position:absolute;margin-left:.05pt;margin-top:.05pt;width:405.7pt;height:500.15pt;z-index:251889664" coordsize="51521,63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">
                <v:shape id="Picture 37" o:spid="_x0000_s1027" type="#_x0000_t75" style="position:absolute;left:25284;top:18010;width:23825;height:14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">
                  <v:imagedata r:id="rId193" o:title=""/>
                </v:shape>
                <v:group id="Group 42" o:spid="_x0000_s1028" style="position:absolute;width:51521;height:63518" coordsize="51525,6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">
                  <v:group id="Group 41" o:spid="_x0000_s1029" style="position:absolute;width:49282;height:50666" coordsize="49284,5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">
                    <v:group id="Group 36" o:spid="_x0000_s1030" style="position:absolute;width:49284;height:38969" coordsize="49284,38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">
                      <v:shape id="Picture 27" o:spid="_x0000_s1031" type="#_x0000_t75" style="position:absolute;left:2909;width:19806;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">
                        <v:imagedata r:id="rId194" o:title=""/>
                      </v:shape>
                      <v:shape id="Picture 28" o:spid="_x0000_s1032" type="#_x0000_t75" style="position:absolute;left:23414;top:969;width:25870;height:17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">
                        <v:imagedata r:id="rId195" o:title=""/>
                      </v:shape>
                      <v:shape id="Picture 29" o:spid="_x0000_s1033" type="#_x0000_t75" style="position:absolute;top:20643;width:27146;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">
                        <v:imagedata r:id="rId196" o:title=""/>
                      </v:shape>
                    </v:group>
                    <v:shape id="Picture 40" o:spid="_x0000_s1034" type="#_x0000_t75" style="position:absolute;left:2286;top:39763;width:25562;height:10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">
                      <v:imagedata r:id="rId197" o:title=""/>
                    </v:shape>
                  </v:group>
                  <v:shape id="Picture 38" o:spid="_x0000_s1035" type="#_x0000_t75" style="position:absolute;left:28817;top:32974;width:22708;height:1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">
                    <v:imagedata r:id="rId198" o:title=""/>
                  </v:shape>
                  <v:shape id="Picture 39" o:spid="_x0000_s1036" type="#_x0000_t75" style="position:absolute;left:28956;top:48283;width:2092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">
                    <v:imagedata r:id="rId199" o:title=""/>
                  </v:shape>
                </v:group>
                <w10:wrap type="square"/>
              </v:group>
            </w:pict>
          </mc:Fallback>
        </mc:AlternateContent>
      </w:r>
    </w:p>
    <w:p w14:paraId="2F0374BB" w14:textId="47FA2D6D" w:rsidR="000642D9" w:rsidRDefault="000642D9">
      <w:pPr>
        <w:textAlignment w:val="baseline"/>
        <w:rPr>
          <w:rFonts w:cs="Calibri"/>
          <w:sz w:val="16"/>
          <w:szCs w:val="16"/>
          <w:lang w:val="en-GB"/>
        </w:rPr>
      </w:pPr>
      <w:r>
        <w:rPr>
          <w:rFonts w:cs="Calibri"/>
          <w:sz w:val="16"/>
          <w:szCs w:val="16"/>
          <w:lang w:val="en-GB"/>
        </w:rPr>
        <w:br w:type="page"/>
      </w:r>
    </w:p>
    <w:p w14:paraId="2F46D312" w14:textId="591AB1D9" w:rsidR="007902ED" w:rsidRDefault="0068425C">
      <w:pPr>
        <w:pStyle w:val="Ttulo1"/>
        <w:rPr>
          <w:rFonts w:ascii="Times New Roman" w:hAnsi="Times New Roman"/>
          <w:b/>
          <w:bCs/>
          <w:color w:val="auto"/>
          <w:sz w:val="24"/>
          <w:szCs w:val="24"/>
          <w:lang w:val="en-GB"/>
        </w:rPr>
      </w:pPr>
      <w:bookmarkStart w:id="198" w:name="_Toc137139869"/>
      <w:bookmarkStart w:id="199" w:name="_Toc137206692"/>
      <w:bookmarkStart w:id="200" w:name="_Toc137469055"/>
      <w:bookmarkStart w:id="201" w:name="_Toc137732288"/>
      <w:bookmarkStart w:id="202" w:name="_Toc138094381"/>
      <w:bookmarkStart w:id="203" w:name="_Toc138178733"/>
      <w:bookmarkStart w:id="204" w:name="_Toc138781803"/>
      <w:r>
        <w:rPr>
          <w:rFonts w:ascii="Times New Roman" w:hAnsi="Times New Roman"/>
          <w:b/>
          <w:bCs/>
          <w:color w:val="auto"/>
          <w:sz w:val="24"/>
          <w:szCs w:val="24"/>
          <w:lang w:val="en-GB"/>
        </w:rPr>
        <w:lastRenderedPageBreak/>
        <w:t xml:space="preserve"> BIBLIOGRAPHY</w:t>
      </w:r>
      <w:bookmarkEnd w:id="198"/>
      <w:bookmarkEnd w:id="199"/>
      <w:bookmarkEnd w:id="200"/>
      <w:bookmarkEnd w:id="201"/>
      <w:bookmarkEnd w:id="202"/>
      <w:bookmarkEnd w:id="203"/>
      <w:bookmarkEnd w:id="204"/>
    </w:p>
    <w:p w14:paraId="4B1C3660" w14:textId="62DA9B2F" w:rsidR="007902ED" w:rsidRPr="00E07012" w:rsidRDefault="0068425C">
      <w:pPr>
        <w:widowControl w:val="0"/>
        <w:autoSpaceDE w:val="0"/>
        <w:spacing w:after="0"/>
        <w:ind w:left="480" w:hanging="480"/>
        <w:rPr>
          <w:lang w:val="en-GB"/>
        </w:rPr>
      </w:pPr>
      <w:r>
        <w:rPr>
          <w:rFonts w:ascii="Times New Roman" w:hAnsi="Times New Roman"/>
          <w:sz w:val="20"/>
          <w:szCs w:val="20"/>
          <w:lang w:val="en-GB"/>
        </w:rPr>
        <w:t xml:space="preserve">Berlin K, Koren S, Chin CS, Drake JP, Landolin JM, Phillippy AM. “Pacific Biosciences Model Organism Genome Sequencing-Ecoli_K12_P4C2 (SRR1536433).” </w:t>
      </w:r>
      <w:r>
        <w:rPr>
          <w:rFonts w:ascii="Times New Roman" w:hAnsi="Times New Roman"/>
          <w:i/>
          <w:iCs/>
          <w:sz w:val="20"/>
          <w:szCs w:val="20"/>
          <w:lang w:val="en-GB"/>
        </w:rPr>
        <w:t>Assembling large genomes with single-molecule sequencing and locality-sensitive hashing. Nat Biotechnol. 2015 Jun;33(6):623-30. doi: 10.1038/nbt.3238. Epub 2015 May 25. Erratum in: Nat Biotechnol. 2015 Oct;33(10):1109. PMID: 26006009.</w:t>
      </w:r>
    </w:p>
    <w:p w14:paraId="145EDCBD" w14:textId="4B3A54C2"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Casadesús, Josep,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16470CAA" w14:textId="77777777" w:rsidR="007902ED" w:rsidRDefault="0068425C">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ccano/DevNet. “Https://Github.Com/PacificBiosciences/DevNet/Wiki/8-Plex-Ecoli-Multiplexed-Microbial-Assembly.”</w:t>
      </w:r>
    </w:p>
    <w:p w14:paraId="3EBD8C9B"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Delatte. 2022. “Anchor-Based Bisulfite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08C7EEA7" w14:textId="5196F51B"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Grimbergen, Ard Jan, Jeroen Siebring, Ana Solopova, and Oscar P Kuipers.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91B360F" w14:textId="3EB70D60"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Monk, Jonathan M. et al. 2017. “IML1515, a Knowledgebase That Computes Escherichia Coli Traits.” </w:t>
      </w:r>
      <w:r>
        <w:rPr>
          <w:rFonts w:ascii="Times New Roman" w:hAnsi="Times New Roman"/>
          <w:i/>
          <w:iCs/>
          <w:sz w:val="20"/>
          <w:szCs w:val="20"/>
          <w:lang w:val="en-GB"/>
        </w:rPr>
        <w:t>Nature biotechnology</w:t>
      </w:r>
      <w:r>
        <w:rPr>
          <w:rFonts w:ascii="Times New Roman" w:hAnsi="Times New Roman"/>
          <w:sz w:val="20"/>
          <w:szCs w:val="20"/>
          <w:lang w:val="en-GB"/>
        </w:rPr>
        <w:t xml:space="preserve"> 35(10): 904–8. https://pubmed.ncbi.nlm.nih.gov/29020004/ (January 12, 2023).</w:t>
      </w:r>
    </w:p>
    <w:p w14:paraId="23F5E2E6"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Sun Yat-sen University. 2016. “MethSMRT-BROWSE.” </w:t>
      </w:r>
      <w:r>
        <w:rPr>
          <w:rFonts w:ascii="Times New Roman" w:hAnsi="Times New Roman"/>
          <w:i/>
          <w:iCs/>
          <w:sz w:val="20"/>
          <w:szCs w:val="20"/>
          <w:lang w:val="en-GB"/>
        </w:rPr>
        <w:t>Laboratory of Bioinformatics and Gene Regulation</w:t>
      </w:r>
      <w:r>
        <w:rPr>
          <w:rFonts w:ascii="Times New Roman" w:hAnsi="Times New Roman"/>
          <w:sz w:val="20"/>
          <w:szCs w:val="20"/>
          <w:lang w:val="en-GB"/>
        </w:rPr>
        <w:t>. http://sysbio.gzzoc.com/methsmrt/browse.html?Prokaryota (February 27, 2023).</w:t>
      </w:r>
    </w:p>
    <w:p w14:paraId="2B0E585D"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060B436"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Grimbergen, Ard Jan, Jeroen Siebring, Ana Solopova, and Oscar P Kuipers.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8EE5FF1"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Kahramanoglou, Christina et al. 2012. “Genomics of DnA Cytosine Methylation in Escherichia Coli Reveals Its Role in Stationary Phase Transcription.” </w:t>
      </w:r>
      <w:r>
        <w:rPr>
          <w:rFonts w:ascii="Times New Roman" w:hAnsi="Times New Roman"/>
          <w:i/>
          <w:iCs/>
          <w:sz w:val="20"/>
          <w:szCs w:val="20"/>
          <w:lang w:val="en-GB"/>
        </w:rPr>
        <w:t>Nature Communications</w:t>
      </w:r>
      <w:r>
        <w:rPr>
          <w:rFonts w:ascii="Times New Roman" w:hAnsi="Times New Roman"/>
          <w:sz w:val="20"/>
          <w:szCs w:val="20"/>
          <w:lang w:val="en-GB"/>
        </w:rPr>
        <w:t>. http://tools.neb.com/~vincze/cutfreq/CCWGG.html.</w:t>
      </w:r>
    </w:p>
    <w:p w14:paraId="6BE3A911" w14:textId="77777777" w:rsidR="007902ED" w:rsidRDefault="0068425C">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Roberts, Dr. Richard J., and and Dana Macelis. “REBASE.” http://rebase.neb.com/rebase/rebase.html (April 17, 2023).</w:t>
      </w:r>
    </w:p>
    <w:p w14:paraId="17D9EF95" w14:textId="77777777" w:rsidR="007902ED" w:rsidRDefault="0068425C">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Gao, Qun et al. 2023. “Bacterial DNA Methyltransferase: A Key to the Epigenetic World with Lessons Learned from Proteobacteria.”</w:t>
      </w:r>
    </w:p>
    <w:p w14:paraId="1EC8EB17" w14:textId="77777777" w:rsidR="007902ED" w:rsidRDefault="0068425C">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Tong, Madeline et al. 2020. “Gene Dispensability in Escherichia Coli Grown in Thirty Different Carbon Environments.” https://doi.org/10.1128/mBio.02259.</w:t>
      </w:r>
    </w:p>
    <w:p w14:paraId="1CEFA188"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Dukovski, Ilija et al. 2021. “A Metabolic Modeling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30149F85" w14:textId="77777777" w:rsidR="007902ED" w:rsidRDefault="0068425C">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Roberts, Dr. Richard J., and and Dana Macelis. “REBASE.” http://rebase.neb.com/rebase/rebase.html (April 17, 2023).</w:t>
      </w:r>
    </w:p>
    <w:p w14:paraId="2238853D"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D5C396B"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Grimbergen, Ard Jan, Jeroen Siebring, Ana Solopova, and Oscar P Kuipers.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0613A9EC"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Gu, Changdai et al. 2019. “Current Status and Applications of Genome-Scale Metabolic Models.” </w:t>
      </w:r>
      <w:r>
        <w:rPr>
          <w:rFonts w:ascii="Times New Roman" w:hAnsi="Times New Roman"/>
          <w:i/>
          <w:iCs/>
          <w:sz w:val="20"/>
          <w:szCs w:val="20"/>
          <w:lang w:val="en-GB"/>
        </w:rPr>
        <w:t>Genome Biology 2019 20:1</w:t>
      </w:r>
      <w:r>
        <w:rPr>
          <w:rFonts w:ascii="Times New Roman" w:hAnsi="Times New Roman"/>
          <w:sz w:val="20"/>
          <w:szCs w:val="20"/>
          <w:lang w:val="en-GB"/>
        </w:rPr>
        <w:t xml:space="preserve"> 20(1): 1–18. https://genomebiology.biomedcentral.com/articles/10.1186/s13059-019-1730-3 (December 28, 2022).</w:t>
      </w:r>
    </w:p>
    <w:p w14:paraId="3B6A7383"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Kim, Hyun Uk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7DDE4BF1" w14:textId="77777777" w:rsidR="007902ED" w:rsidRPr="00E07012" w:rsidRDefault="0068425C">
      <w:pPr>
        <w:widowControl w:val="0"/>
        <w:autoSpaceDE w:val="0"/>
        <w:spacing w:after="0"/>
        <w:ind w:left="480" w:hanging="480"/>
        <w:rPr>
          <w:lang w:val="en-GB"/>
        </w:rPr>
      </w:pPr>
      <w:r>
        <w:rPr>
          <w:rFonts w:ascii="Times New Roman" w:hAnsi="Times New Roman"/>
          <w:sz w:val="20"/>
          <w:szCs w:val="20"/>
          <w:lang w:val="en-GB"/>
        </w:rPr>
        <w:t xml:space="preserve">Kotte, Oliver, Benjamin Volkmer, Jakub L Radzikowski, and Matthias Heinemann. 2014. “Phenotypic Bistability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
    <w:p w14:paraId="54145735"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2B62736F"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Palsson.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/pmc/articles/PMC3108565/ (June 2, 2023).</w:t>
      </w:r>
    </w:p>
    <w:p w14:paraId="7AF3215E"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Payelleville, Amaury, and Julien Brillard.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Methylomic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5C540E41"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Robert, Lydia et al. 2010. “Pre-Dispositions and Epigenetic Inheritance in the Escherichia Coli Lactose Operon Bistable Switch.” </w:t>
      </w:r>
      <w:r>
        <w:rPr>
          <w:rFonts w:ascii="Times New Roman" w:hAnsi="Times New Roman"/>
          <w:i/>
          <w:iCs/>
          <w:sz w:val="20"/>
          <w:szCs w:val="20"/>
          <w:lang w:val="en-GB"/>
        </w:rPr>
        <w:t>Molecular Systems Biology</w:t>
      </w:r>
      <w:r>
        <w:rPr>
          <w:rFonts w:ascii="Times New Roman" w:hAnsi="Times New Roman"/>
          <w:sz w:val="20"/>
          <w:szCs w:val="20"/>
          <w:lang w:val="en-GB"/>
        </w:rPr>
        <w:t xml:space="preserve"> 6: 357. /pmc/articles/PMC2872608/ (May 31, 2023).</w:t>
      </w:r>
    </w:p>
    <w:p w14:paraId="1FB3BE3D"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Sánchez-Romero, María A., and Josep Casadesús. 2020. “The Bacterial Epigenome.” </w:t>
      </w:r>
      <w:r>
        <w:rPr>
          <w:rFonts w:ascii="Times New Roman" w:hAnsi="Times New Roman"/>
          <w:i/>
          <w:iCs/>
          <w:sz w:val="20"/>
          <w:szCs w:val="20"/>
          <w:lang w:val="en-GB"/>
        </w:rPr>
        <w:t>Nature Reviews Microbiology</w:t>
      </w:r>
      <w:r>
        <w:rPr>
          <w:rFonts w:ascii="Times New Roman" w:hAnsi="Times New Roman"/>
          <w:sz w:val="20"/>
          <w:szCs w:val="20"/>
          <w:lang w:val="en-GB"/>
        </w:rPr>
        <w:t xml:space="preserve"> 18(1): 7–20.</w:t>
      </w:r>
    </w:p>
    <w:p w14:paraId="4D95EFD8"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lastRenderedPageBreak/>
        <w:t xml:space="preserve">Simons, Andrew M. 2011. “Modes of Response to Environmental Change and the Elusive Empirical Evidence for Bet Hedging.” </w:t>
      </w:r>
      <w:r>
        <w:rPr>
          <w:rFonts w:ascii="Times New Roman" w:hAnsi="Times New Roman"/>
          <w:i/>
          <w:iCs/>
          <w:sz w:val="20"/>
          <w:szCs w:val="20"/>
          <w:lang w:val="en-GB"/>
        </w:rPr>
        <w:t>Proceedings of the Royal Society B: Biological Sciences</w:t>
      </w:r>
      <w:r>
        <w:rPr>
          <w:rFonts w:ascii="Times New Roman" w:hAnsi="Times New Roman"/>
          <w:sz w:val="20"/>
          <w:szCs w:val="20"/>
          <w:lang w:val="en-GB"/>
        </w:rPr>
        <w:t xml:space="preserve"> 278(1712): 1601–9.</w:t>
      </w:r>
    </w:p>
    <w:p w14:paraId="0C1F0877"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Solopova, Ana et al. 2014. “Bet-Hedging during Bacterial Diauxic Shift.” </w:t>
      </w:r>
      <w:r>
        <w:rPr>
          <w:rFonts w:ascii="Times New Roman" w:hAnsi="Times New Roman"/>
          <w:i/>
          <w:iCs/>
          <w:sz w:val="20"/>
          <w:szCs w:val="20"/>
          <w:lang w:val="en-GB"/>
        </w:rPr>
        <w:t>Proceedings of the National Academy of Sciences of the United States of America</w:t>
      </w:r>
      <w:r>
        <w:rPr>
          <w:rFonts w:ascii="Times New Roman" w:hAnsi="Times New Roman"/>
          <w:sz w:val="20"/>
          <w:szCs w:val="20"/>
          <w:lang w:val="en-GB"/>
        </w:rPr>
        <w:t xml:space="preserve"> 111(20): 7427–32. www.pnas.org/cgi/doi/10.1073/pnas.1320063111 (May 30, 2023).</w:t>
      </w:r>
    </w:p>
    <w:p w14:paraId="1D946C4A"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 Kotte, Oliver, Benjamin Volkmer, Jakub L Radzikowski, and Matthias Heinemann. 2014. “Phenotypic Bistability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roofErr w:type="gramStart"/>
      <w:r>
        <w:rPr>
          <w:rFonts w:ascii="Times New Roman" w:hAnsi="Times New Roman"/>
          <w:sz w:val="20"/>
          <w:szCs w:val="20"/>
          <w:lang w:val="en-GB"/>
        </w:rPr>
        <w:t>).Casadesús</w:t>
      </w:r>
      <w:proofErr w:type="gramEnd"/>
      <w:r>
        <w:rPr>
          <w:rFonts w:ascii="Times New Roman" w:hAnsi="Times New Roman"/>
          <w:sz w:val="20"/>
          <w:szCs w:val="20"/>
          <w:lang w:val="en-GB"/>
        </w:rPr>
        <w:t xml:space="preserve">, Josep, and David Low. 2006. “Epigenetic Gene Regulation in the Bacterial World.” </w:t>
      </w:r>
      <w:r>
        <w:rPr>
          <w:rFonts w:ascii="Times New Roman" w:hAnsi="Times New Roman"/>
          <w:i/>
          <w:iCs/>
          <w:sz w:val="20"/>
          <w:szCs w:val="20"/>
          <w:lang w:val="en-GB"/>
        </w:rPr>
        <w:t>Microbiology and Molecular Biology Reviews</w:t>
      </w:r>
      <w:r>
        <w:rPr>
          <w:rFonts w:ascii="Times New Roman" w:hAnsi="Times New Roman"/>
          <w:sz w:val="20"/>
          <w:szCs w:val="20"/>
          <w:lang w:val="en-GB"/>
        </w:rPr>
        <w:t xml:space="preserve"> 70(3): 830–56.</w:t>
      </w:r>
    </w:p>
    <w:p w14:paraId="620B090E"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Casadesús, Josep,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5C674470" w14:textId="77777777" w:rsidR="007902ED" w:rsidRPr="00E07012" w:rsidRDefault="0068425C">
      <w:pPr>
        <w:widowControl w:val="0"/>
        <w:autoSpaceDE w:val="0"/>
        <w:spacing w:after="0"/>
        <w:ind w:left="480" w:hanging="480"/>
        <w:rPr>
          <w:lang w:val="en-GB"/>
        </w:rPr>
      </w:pPr>
      <w:r>
        <w:rPr>
          <w:rFonts w:ascii="Times New Roman" w:hAnsi="Times New Roman"/>
          <w:sz w:val="20"/>
          <w:szCs w:val="20"/>
          <w:lang w:val="en-GB"/>
        </w:rPr>
        <w:t xml:space="preserve">Dukovski, Ilija et al. 2021. “A Metabolic Modeling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00B95B2D"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Ines, Thiele, and </w:t>
      </w:r>
      <w:proofErr w:type="gramStart"/>
      <w:r>
        <w:rPr>
          <w:rFonts w:ascii="Times New Roman" w:hAnsi="Times New Roman"/>
          <w:sz w:val="20"/>
          <w:szCs w:val="20"/>
          <w:lang w:val="en-GB"/>
        </w:rPr>
        <w:t>Ø.Palsson</w:t>
      </w:r>
      <w:proofErr w:type="gramEnd"/>
      <w:r>
        <w:rPr>
          <w:rFonts w:ascii="Times New Roman" w:hAnsi="Times New Roman"/>
          <w:sz w:val="20"/>
          <w:szCs w:val="20"/>
          <w:lang w:val="en-GB"/>
        </w:rPr>
        <w:t xml:space="preserve"> Bernhard. 2010. “A Protocol for Generating a High-Quality Genome-Scale Metabolic Reconstruction.” </w:t>
      </w:r>
      <w:r>
        <w:rPr>
          <w:rFonts w:ascii="Times New Roman" w:hAnsi="Times New Roman"/>
          <w:i/>
          <w:iCs/>
          <w:sz w:val="20"/>
          <w:szCs w:val="20"/>
          <w:lang w:val="en-GB"/>
        </w:rPr>
        <w:t>Nat Protoc.</w:t>
      </w:r>
      <w:r>
        <w:rPr>
          <w:rFonts w:ascii="Times New Roman" w:hAnsi="Times New Roman"/>
          <w:sz w:val="20"/>
          <w:szCs w:val="20"/>
          <w:lang w:val="en-GB"/>
        </w:rPr>
        <w:t xml:space="preserve"> 5(1): 93–121.</w:t>
      </w:r>
    </w:p>
    <w:p w14:paraId="61EB82B2"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Kenefake, Dustin, Erick Armingol, Nathan E. Lewis, and Efstratios N. Pistikopoulos. 2022. “An Improved Algorithm for Flux Variability Analysis.” </w:t>
      </w:r>
      <w:r>
        <w:rPr>
          <w:rFonts w:ascii="Times New Roman" w:hAnsi="Times New Roman"/>
          <w:i/>
          <w:iCs/>
          <w:sz w:val="20"/>
          <w:szCs w:val="20"/>
          <w:lang w:val="en-GB"/>
        </w:rPr>
        <w:t>BMC Bioinformatics</w:t>
      </w:r>
      <w:r>
        <w:rPr>
          <w:rFonts w:ascii="Times New Roman" w:hAnsi="Times New Roman"/>
          <w:sz w:val="20"/>
          <w:szCs w:val="20"/>
          <w:lang w:val="en-GB"/>
        </w:rPr>
        <w:t xml:space="preserve"> 23(1): 1–14. https://bmcbioinformatics.biomedcentral.com/articles/10.1186/s12859-022-05089-9 (June 5, 2023).</w:t>
      </w:r>
    </w:p>
    <w:p w14:paraId="2301CD18"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Kim, Hyun Uk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1725DC46"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Mahadevan, R., and C. H. Schilling. 2003. “The Effects of Alternate Optimal Solutions in Constraint-Based Genome-Scale Metabolic Models.” </w:t>
      </w:r>
      <w:r>
        <w:rPr>
          <w:rFonts w:ascii="Times New Roman" w:hAnsi="Times New Roman"/>
          <w:i/>
          <w:iCs/>
          <w:sz w:val="20"/>
          <w:szCs w:val="20"/>
          <w:lang w:val="en-GB"/>
        </w:rPr>
        <w:t>Metabolic Engineering</w:t>
      </w:r>
      <w:r>
        <w:rPr>
          <w:rFonts w:ascii="Times New Roman" w:hAnsi="Times New Roman"/>
          <w:sz w:val="20"/>
          <w:szCs w:val="20"/>
          <w:lang w:val="en-GB"/>
        </w:rPr>
        <w:t xml:space="preserve"> 5(4): 264–76. https://pubmed.ncbi.nlm.nih.gov/14642354/ (June 5, 2023).</w:t>
      </w:r>
    </w:p>
    <w:p w14:paraId="22803901"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Palsson.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/pmc/articles/PMC3108565/ (June 2, 2023).</w:t>
      </w:r>
    </w:p>
    <w:p w14:paraId="2C17B175"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Biosciences, Pacific. </w:t>
      </w:r>
      <w:r>
        <w:rPr>
          <w:rFonts w:ascii="Times New Roman" w:hAnsi="Times New Roman"/>
          <w:i/>
          <w:iCs/>
          <w:sz w:val="20"/>
          <w:szCs w:val="20"/>
          <w:lang w:val="en-GB"/>
        </w:rPr>
        <w:t>Detecting DNA Base Modifications Using Single Molecule, Real-Time Sequencing</w:t>
      </w:r>
      <w:r>
        <w:rPr>
          <w:rFonts w:ascii="Times New Roman" w:hAnsi="Times New Roman"/>
          <w:sz w:val="20"/>
          <w:szCs w:val="20"/>
          <w:lang w:val="en-GB"/>
        </w:rPr>
        <w:t>. www.pacb.com/basemods.</w:t>
      </w:r>
    </w:p>
    <w:p w14:paraId="23FFA408" w14:textId="77777777" w:rsidR="007902ED" w:rsidRPr="00E07012" w:rsidRDefault="0068425C">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Delatte. 2022. “Anchor-Based Bisulfite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2144882C"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w:t>
      </w:r>
      <w:proofErr w:type="gramStart"/>
      <w:r>
        <w:rPr>
          <w:rFonts w:ascii="Times New Roman" w:hAnsi="Times New Roman"/>
          <w:sz w:val="20"/>
          <w:szCs w:val="20"/>
          <w:lang w:val="en-GB"/>
        </w:rPr>
        <w:t>E.Coli</w:t>
      </w:r>
      <w:proofErr w:type="gramEnd"/>
      <w:r>
        <w:rPr>
          <w:rFonts w:ascii="Times New Roman" w:hAnsi="Times New Roman"/>
          <w:sz w:val="20"/>
          <w:szCs w:val="20"/>
          <w:lang w:val="en-GB"/>
        </w:rPr>
        <w:t xml:space="preserve"> Genome Project.” 2023. </w:t>
      </w:r>
      <w:r>
        <w:rPr>
          <w:rFonts w:ascii="Times New Roman" w:hAnsi="Times New Roman"/>
          <w:i/>
          <w:iCs/>
          <w:sz w:val="20"/>
          <w:szCs w:val="20"/>
          <w:lang w:val="en-GB"/>
        </w:rPr>
        <w:t xml:space="preserve">Strain Information E. </w:t>
      </w:r>
      <w:proofErr w:type="gramStart"/>
      <w:r>
        <w:rPr>
          <w:rFonts w:ascii="Times New Roman" w:hAnsi="Times New Roman"/>
          <w:i/>
          <w:iCs/>
          <w:sz w:val="20"/>
          <w:szCs w:val="20"/>
          <w:lang w:val="en-GB"/>
        </w:rPr>
        <w:t>coli</w:t>
      </w:r>
      <w:proofErr w:type="gramEnd"/>
      <w:r>
        <w:rPr>
          <w:rFonts w:ascii="Times New Roman" w:hAnsi="Times New Roman"/>
          <w:i/>
          <w:iCs/>
          <w:sz w:val="20"/>
          <w:szCs w:val="20"/>
          <w:lang w:val="en-GB"/>
        </w:rPr>
        <w:t xml:space="preserve"> K-12 MG1655</w:t>
      </w:r>
      <w:r>
        <w:rPr>
          <w:rFonts w:ascii="Times New Roman" w:hAnsi="Times New Roman"/>
          <w:sz w:val="20"/>
          <w:szCs w:val="20"/>
          <w:lang w:val="en-GB"/>
        </w:rPr>
        <w:t>. https://www.genome.wisc.edu/resources/strains.htm (June 8, 2023).</w:t>
      </w:r>
    </w:p>
    <w:p w14:paraId="5D28BB7A"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Krueger, Felix, and Simon R. Andrews. 2011. “Bismark: A Flexible Aligner and Methylation Caller for Bisulfite-Seq Applications.” </w:t>
      </w:r>
      <w:r>
        <w:rPr>
          <w:rFonts w:ascii="Times New Roman" w:hAnsi="Times New Roman"/>
          <w:i/>
          <w:iCs/>
          <w:sz w:val="20"/>
          <w:szCs w:val="20"/>
          <w:lang w:val="en-GB"/>
        </w:rPr>
        <w:t>Bioinformatics</w:t>
      </w:r>
      <w:r>
        <w:rPr>
          <w:rFonts w:ascii="Times New Roman" w:hAnsi="Times New Roman"/>
          <w:sz w:val="20"/>
          <w:szCs w:val="20"/>
          <w:lang w:val="en-GB"/>
        </w:rPr>
        <w:t xml:space="preserve"> 27(11): 1571. /pmc/articles/PMC3102221/ (June 8, 2023).</w:t>
      </w:r>
    </w:p>
    <w:p w14:paraId="7EAD19B3" w14:textId="77777777" w:rsidR="007902ED" w:rsidRDefault="0068425C">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“MeDIP-Seq.” 2023. https://www.illumina.com/science/sequencing-method-explorer/kits-and-arrays/medip-seq-dip-seq.html (June 8, 2023).</w:t>
      </w:r>
    </w:p>
    <w:p w14:paraId="51BFD4D3" w14:textId="77777777" w:rsidR="007902ED" w:rsidRPr="00E07012" w:rsidRDefault="0068425C">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4754729A" w14:textId="77777777" w:rsidR="007902ED" w:rsidRPr="00E07012" w:rsidRDefault="0068425C">
      <w:pPr>
        <w:widowControl w:val="0"/>
        <w:autoSpaceDE w:val="0"/>
        <w:spacing w:after="0"/>
        <w:ind w:left="480" w:hanging="480"/>
        <w:rPr>
          <w:lang w:val="en-GB"/>
        </w:rPr>
      </w:pPr>
      <w:r>
        <w:rPr>
          <w:rFonts w:ascii="Times New Roman" w:hAnsi="Times New Roman"/>
          <w:sz w:val="20"/>
          <w:szCs w:val="20"/>
          <w:lang w:val="en-GB"/>
        </w:rPr>
        <w:t xml:space="preserve">Payelleville, Amaury, and Julien Brillard.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Methylomic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0DBD5085"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Xu, Liu, and Masahide Seki. 2020. “Recent Advances in the Detection of Base Modifications Using the Nanopore Sequencer.” </w:t>
      </w:r>
      <w:r>
        <w:rPr>
          <w:rFonts w:ascii="Times New Roman" w:hAnsi="Times New Roman"/>
          <w:i/>
          <w:iCs/>
          <w:sz w:val="20"/>
          <w:szCs w:val="20"/>
          <w:lang w:val="en-GB"/>
        </w:rPr>
        <w:t>Journal of Human Genetics</w:t>
      </w:r>
      <w:r>
        <w:rPr>
          <w:rFonts w:ascii="Times New Roman" w:hAnsi="Times New Roman"/>
          <w:sz w:val="20"/>
          <w:szCs w:val="20"/>
          <w:lang w:val="en-GB"/>
        </w:rPr>
        <w:t xml:space="preserve"> 65(1): 25–33.</w:t>
      </w:r>
    </w:p>
    <w:p w14:paraId="32C6B83D"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Bailey, Timothy L. 2021. “STREME: Accurate and Versatile Sequence Motif Discovery.” </w:t>
      </w:r>
      <w:r>
        <w:rPr>
          <w:rFonts w:ascii="Times New Roman" w:hAnsi="Times New Roman"/>
          <w:i/>
          <w:iCs/>
          <w:sz w:val="20"/>
          <w:szCs w:val="20"/>
          <w:lang w:val="en-GB"/>
        </w:rPr>
        <w:t>Bioinformatics</w:t>
      </w:r>
      <w:r>
        <w:rPr>
          <w:rFonts w:ascii="Times New Roman" w:hAnsi="Times New Roman"/>
          <w:sz w:val="20"/>
          <w:szCs w:val="20"/>
          <w:lang w:val="en-GB"/>
        </w:rPr>
        <w:t>. http://meme-suite.org. (June 19, 2023).</w:t>
      </w:r>
    </w:p>
    <w:p w14:paraId="0C96BF4D" w14:textId="77777777" w:rsidR="007902ED" w:rsidRDefault="0068425C">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“Documentation for COBRApy — Cobra 0.26.2 Documentation.” https://cobrapy.readthedocs.io/en/0.26.2/index.html (June 19, 2023).</w:t>
      </w:r>
    </w:p>
    <w:p w14:paraId="0E3596DC"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Ebrahim, Ali, Joshua A Lerman, Bernhard O Palsson, and Daniel R Hyduke. 2013. “COBRApy: COnstraints-Based Reconstruction and Analysis for Python.” </w:t>
      </w:r>
      <w:r>
        <w:rPr>
          <w:rFonts w:ascii="Times New Roman" w:hAnsi="Times New Roman"/>
          <w:i/>
          <w:iCs/>
          <w:sz w:val="20"/>
          <w:szCs w:val="20"/>
          <w:lang w:val="en-GB"/>
        </w:rPr>
        <w:t>BMC Systems Biology</w:t>
      </w:r>
      <w:r>
        <w:rPr>
          <w:rFonts w:ascii="Times New Roman" w:hAnsi="Times New Roman"/>
          <w:sz w:val="20"/>
          <w:szCs w:val="20"/>
          <w:lang w:val="en-GB"/>
        </w:rPr>
        <w:t xml:space="preserve"> 7(1): 74.</w:t>
      </w:r>
    </w:p>
    <w:p w14:paraId="38E93E01" w14:textId="77777777" w:rsidR="007902ED" w:rsidRPr="00312EBE" w:rsidRDefault="0068425C">
      <w:pPr>
        <w:widowControl w:val="0"/>
        <w:autoSpaceDE w:val="0"/>
        <w:spacing w:after="0"/>
        <w:ind w:left="480" w:hanging="480"/>
        <w:rPr>
          <w:lang w:val="en-GB"/>
        </w:rPr>
      </w:pPr>
      <w:r>
        <w:rPr>
          <w:rFonts w:ascii="Times New Roman" w:hAnsi="Times New Roman"/>
          <w:sz w:val="20"/>
          <w:szCs w:val="20"/>
          <w:lang w:val="en-GB"/>
        </w:rPr>
        <w:t xml:space="preserve">van Helden, J., B. André, and J. Collado-Vides. 2000. “A Web Site for the Computational Analysis of Yeast Regulatory Sequences.” </w:t>
      </w:r>
      <w:r>
        <w:rPr>
          <w:rFonts w:ascii="Times New Roman" w:hAnsi="Times New Roman"/>
          <w:i/>
          <w:iCs/>
          <w:sz w:val="20"/>
          <w:szCs w:val="20"/>
          <w:lang w:val="en-GB"/>
        </w:rPr>
        <w:t>Yeast</w:t>
      </w:r>
      <w:r>
        <w:rPr>
          <w:rFonts w:ascii="Times New Roman" w:hAnsi="Times New Roman"/>
          <w:sz w:val="20"/>
          <w:szCs w:val="20"/>
          <w:lang w:val="en-GB"/>
        </w:rPr>
        <w:t xml:space="preserve"> 16(2): 177–87.</w:t>
      </w:r>
    </w:p>
    <w:p w14:paraId="66FC7C29" w14:textId="77777777" w:rsidR="007902ED" w:rsidRPr="00312EBE" w:rsidRDefault="0068425C">
      <w:pPr>
        <w:widowControl w:val="0"/>
        <w:autoSpaceDE w:val="0"/>
        <w:ind w:left="480" w:hanging="480"/>
        <w:rPr>
          <w:lang w:val="en-GB"/>
        </w:rPr>
      </w:pPr>
      <w:r>
        <w:rPr>
          <w:rFonts w:ascii="Times New Roman" w:hAnsi="Times New Roman"/>
          <w:sz w:val="20"/>
          <w:szCs w:val="24"/>
          <w:lang w:val="en-GB"/>
        </w:rPr>
        <w:t>“EcoCyc: Encyclopedia of E. Coli Genes and Metabolism.” https://ecocyc.org/ (June 13, 2023).</w:t>
      </w:r>
    </w:p>
    <w:p w14:paraId="7F341BE3" w14:textId="77777777" w:rsidR="007902ED" w:rsidRPr="00312EBE" w:rsidRDefault="0068425C">
      <w:pPr>
        <w:widowControl w:val="0"/>
        <w:autoSpaceDE w:val="0"/>
        <w:ind w:left="480" w:hanging="480"/>
        <w:rPr>
          <w:lang w:val="en-GB"/>
        </w:rPr>
      </w:pPr>
      <w:r>
        <w:rPr>
          <w:rFonts w:ascii="Times New Roman" w:hAnsi="Times New Roman"/>
          <w:sz w:val="20"/>
          <w:szCs w:val="24"/>
          <w:lang w:val="en-GB"/>
        </w:rPr>
        <w:t xml:space="preserve">Stevens, Julie M et al. 2011. “Cytochrome c Biogenesis System I.” </w:t>
      </w:r>
      <w:r>
        <w:rPr>
          <w:rFonts w:ascii="Times New Roman" w:hAnsi="Times New Roman"/>
          <w:i/>
          <w:iCs/>
          <w:sz w:val="20"/>
          <w:szCs w:val="24"/>
          <w:lang w:val="en-GB"/>
        </w:rPr>
        <w:t>The FEBS journal</w:t>
      </w:r>
      <w:r>
        <w:rPr>
          <w:rFonts w:ascii="Times New Roman" w:hAnsi="Times New Roman"/>
          <w:sz w:val="20"/>
          <w:szCs w:val="24"/>
          <w:lang w:val="en-GB"/>
        </w:rPr>
        <w:t>. https://febs.onlinelibrary.wiley.com/doi/10.1111/j.1742-4658.2011.08376.x.</w:t>
      </w:r>
    </w:p>
    <w:p w14:paraId="0D1EE25B" w14:textId="77777777" w:rsidR="007902ED" w:rsidRDefault="007902ED">
      <w:pPr>
        <w:widowControl w:val="0"/>
        <w:autoSpaceDE w:val="0"/>
        <w:ind w:left="480" w:hanging="480"/>
        <w:rPr>
          <w:lang w:val="en-GB"/>
        </w:rPr>
      </w:pPr>
    </w:p>
    <w:sectPr w:rsidR="007902ED">
      <w:pgSz w:w="11906" w:h="16838"/>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david san leon" w:date="2023-07-05T10:42:00Z" w:initials="dsl">
    <w:p w14:paraId="30887BCD" w14:textId="78FFF4B8" w:rsidR="0068425C" w:rsidRDefault="0068425C">
      <w:pPr>
        <w:pStyle w:val="Textocomentario"/>
      </w:pPr>
      <w:r>
        <w:rPr>
          <w:rStyle w:val="Refdecomentario"/>
        </w:rPr>
        <w:annotationRef/>
      </w:r>
      <w:r>
        <w:t>La pondría un poco más grande y el texto que ya aparezca debajo.</w:t>
      </w:r>
    </w:p>
  </w:comment>
  <w:comment w:id="46" w:author="david san leon" w:date="2023-07-05T10:50:00Z" w:initials="dsl">
    <w:p w14:paraId="73AC5142" w14:textId="77777777" w:rsidR="0068425C" w:rsidRDefault="0068425C">
      <w:pPr>
        <w:pStyle w:val="Textocomentario"/>
      </w:pPr>
      <w:r>
        <w:rPr>
          <w:rStyle w:val="Refdecomentario"/>
        </w:rPr>
        <w:annotationRef/>
      </w:r>
      <w:r>
        <w:t>Podría alguna frase hablando de la heterogenidad asociada a la propia población microbianan</w:t>
      </w:r>
    </w:p>
    <w:p w14:paraId="662C6102" w14:textId="77777777" w:rsidR="00B22214" w:rsidRDefault="00B22214">
      <w:pPr>
        <w:pStyle w:val="Textocomentario"/>
      </w:pPr>
      <w:r>
        <w:t>, del estilo a que le da ventajas y es más robusta ante cambios del entorno.</w:t>
      </w:r>
    </w:p>
    <w:p w14:paraId="79FA4760" w14:textId="53DDE926" w:rsidR="00B22214" w:rsidRDefault="00B22214">
      <w:pPr>
        <w:pStyle w:val="Textocomentario"/>
      </w:pPr>
      <w:r w:rsidRPr="00B22214">
        <w:rPr>
          <w:lang w:val="en-US"/>
        </w:rPr>
        <w:t xml:space="preserve">Davis, K. M., &amp; Isberg, R. R. (2016). Defining heterogeneity within bacterial populations via single cell approaches. </w:t>
      </w:r>
      <w:r>
        <w:rPr>
          <w:i/>
          <w:iCs/>
        </w:rPr>
        <w:t>Bioessays</w:t>
      </w:r>
      <w:r>
        <w:t xml:space="preserve">, </w:t>
      </w:r>
      <w:r>
        <w:rPr>
          <w:i/>
          <w:iCs/>
        </w:rPr>
        <w:t>38</w:t>
      </w:r>
      <w:r>
        <w:t>(8), 782-790.</w:t>
      </w:r>
    </w:p>
  </w:comment>
  <w:comment w:id="60" w:author="david san leon" w:date="2023-07-05T10:57:00Z" w:initials="dsl">
    <w:p w14:paraId="069B7D3E" w14:textId="122D121B" w:rsidR="00B22214" w:rsidRDefault="00B22214">
      <w:pPr>
        <w:pStyle w:val="Textocomentario"/>
      </w:pPr>
      <w:r>
        <w:rPr>
          <w:rStyle w:val="Refdecomentario"/>
        </w:rPr>
        <w:annotationRef/>
      </w:r>
      <w:r>
        <w:t>Figura más grande</w:t>
      </w:r>
    </w:p>
  </w:comment>
  <w:comment w:id="129" w:author="david san leon" w:date="2023-07-05T11:04:00Z" w:initials="dsl">
    <w:p w14:paraId="3F8EF15C" w14:textId="3ED4650F" w:rsidR="00F02E7E" w:rsidRDefault="00F02E7E">
      <w:pPr>
        <w:pStyle w:val="Textocomentario"/>
      </w:pPr>
      <w:r>
        <w:rPr>
          <w:rStyle w:val="Refdecomentario"/>
        </w:rPr>
        <w:annotationRef/>
      </w:r>
      <w:proofErr w:type="gramStart"/>
      <w:r>
        <w:t>No se trataron primero con Trim Galore!</w:t>
      </w:r>
      <w:proofErr w:type="gramEnd"/>
      <w:r>
        <w:t xml:space="preserve"> ¿</w:t>
      </w:r>
    </w:p>
  </w:comment>
  <w:comment w:id="137" w:author="david san leon" w:date="2023-07-05T11:06:00Z" w:initials="dsl">
    <w:p w14:paraId="7535CDE2" w14:textId="69921079" w:rsidR="00F02E7E" w:rsidRDefault="00F02E7E">
      <w:pPr>
        <w:pStyle w:val="Textocomentario"/>
      </w:pPr>
      <w:r>
        <w:rPr>
          <w:rStyle w:val="Refdecomentario"/>
        </w:rPr>
        <w:annotationRef/>
      </w:r>
      <w:r>
        <w:t>Entiendo que aquí falta algo</w:t>
      </w:r>
    </w:p>
  </w:comment>
  <w:comment w:id="143" w:author="david san leon" w:date="2023-07-05T11:11:00Z" w:initials="dsl">
    <w:p w14:paraId="72E4BF7D" w14:textId="445CCC7A" w:rsidR="00CE1175" w:rsidRDefault="00CE1175">
      <w:pPr>
        <w:pStyle w:val="Textocomentario"/>
      </w:pPr>
      <w:r>
        <w:rPr>
          <w:rStyle w:val="Refdecomentario"/>
        </w:rPr>
        <w:annotationRef/>
      </w:r>
      <w:r>
        <w:t>Indica que está en formato GFF3 (</w:t>
      </w:r>
      <w:r w:rsidRPr="00CE1175">
        <w:t>https://www.ensembl.org/info/website/upload/gff3.html</w:t>
      </w:r>
      <w:r>
        <w:t>)</w:t>
      </w:r>
    </w:p>
  </w:comment>
  <w:comment w:id="154" w:author="david san leon" w:date="2023-07-05T11:16:00Z" w:initials="dsl">
    <w:p w14:paraId="371D3E29" w14:textId="43E887A0" w:rsidR="00CE1175" w:rsidRDefault="00CE1175">
      <w:pPr>
        <w:pStyle w:val="Textocomentario"/>
      </w:pPr>
      <w:r>
        <w:rPr>
          <w:rStyle w:val="Refdecomentario"/>
        </w:rPr>
        <w:annotationRef/>
      </w:r>
      <w:r>
        <w:t>Añade la versión de DAVID y más o menos fecha de acceso</w:t>
      </w:r>
    </w:p>
  </w:comment>
  <w:comment w:id="156" w:author="david san leon" w:date="2023-07-05T11:16:00Z" w:initials="dsl">
    <w:p w14:paraId="4AA7DD9D" w14:textId="090BF8BB" w:rsidR="00CE1175" w:rsidRDefault="00CE1175">
      <w:pPr>
        <w:pStyle w:val="Textocomentario"/>
      </w:pPr>
      <w:r>
        <w:rPr>
          <w:rStyle w:val="Refdecomentario"/>
        </w:rPr>
        <w:annotationRef/>
      </w:r>
      <w:r>
        <w:t>Añade versión</w:t>
      </w:r>
    </w:p>
  </w:comment>
  <w:comment w:id="157" w:author="david san leon" w:date="2023-07-05T11:17:00Z" w:initials="dsl">
    <w:p w14:paraId="2B51C114" w14:textId="4C531F0D" w:rsidR="00CE1175" w:rsidRDefault="00CE1175">
      <w:pPr>
        <w:pStyle w:val="Textocomentario"/>
      </w:pPr>
      <w:r>
        <w:rPr>
          <w:rStyle w:val="Refdecomentario"/>
        </w:rPr>
        <w:annotationRef/>
      </w:r>
      <w:r>
        <w:t>version</w:t>
      </w:r>
    </w:p>
  </w:comment>
  <w:comment w:id="177" w:author="david san leon" w:date="2023-07-05T11:26:00Z" w:initials="dsl">
    <w:p w14:paraId="1EEFAB81" w14:textId="477EFEDB" w:rsidR="00901038" w:rsidRDefault="00901038">
      <w:pPr>
        <w:pStyle w:val="Textocomentario"/>
      </w:pPr>
      <w:r>
        <w:rPr>
          <w:rStyle w:val="Refdecomentario"/>
        </w:rPr>
        <w:annotationRef/>
      </w:r>
      <w:r>
        <w:t>positions en vez de postions</w:t>
      </w:r>
    </w:p>
  </w:comment>
  <w:comment w:id="181" w:author="david san leon" w:date="2023-07-05T11:32:00Z" w:initials="dsl">
    <w:p w14:paraId="6E04010E" w14:textId="31A3AB5E" w:rsidR="00901038" w:rsidRDefault="00901038">
      <w:pPr>
        <w:pStyle w:val="Textocomentario"/>
      </w:pPr>
      <w:r>
        <w:rPr>
          <w:rStyle w:val="Refdecomentario"/>
        </w:rPr>
        <w:annotationRef/>
      </w:r>
      <w:r>
        <w:t>Cuidado con la parte de reducir espacio para texto y que separen las letras de las palabras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887BCD" w15:done="0"/>
  <w15:commentEx w15:paraId="79FA4760" w15:done="0"/>
  <w15:commentEx w15:paraId="069B7D3E" w15:done="0"/>
  <w15:commentEx w15:paraId="3F8EF15C" w15:done="0"/>
  <w15:commentEx w15:paraId="7535CDE2" w15:done="0"/>
  <w15:commentEx w15:paraId="72E4BF7D" w15:done="0"/>
  <w15:commentEx w15:paraId="371D3E29" w15:done="0"/>
  <w15:commentEx w15:paraId="4AA7DD9D" w15:done="0"/>
  <w15:commentEx w15:paraId="2B51C114" w15:done="0"/>
  <w15:commentEx w15:paraId="1EEFAB81" w15:done="0"/>
  <w15:commentEx w15:paraId="6E0401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87BCD" w16cid:durableId="284FC7AB"/>
  <w16cid:commentId w16cid:paraId="79FA4760" w16cid:durableId="284FC96F"/>
  <w16cid:commentId w16cid:paraId="069B7D3E" w16cid:durableId="284FCB11"/>
  <w16cid:commentId w16cid:paraId="3F8EF15C" w16cid:durableId="284FCCC0"/>
  <w16cid:commentId w16cid:paraId="7535CDE2" w16cid:durableId="284FCD30"/>
  <w16cid:commentId w16cid:paraId="72E4BF7D" w16cid:durableId="284FCE75"/>
  <w16cid:commentId w16cid:paraId="371D3E29" w16cid:durableId="284FCF7C"/>
  <w16cid:commentId w16cid:paraId="4AA7DD9D" w16cid:durableId="284FCF9D"/>
  <w16cid:commentId w16cid:paraId="2B51C114" w16cid:durableId="284FCFB8"/>
  <w16cid:commentId w16cid:paraId="1EEFAB81" w16cid:durableId="284FD201"/>
  <w16cid:commentId w16cid:paraId="6E04010E" w16cid:durableId="284FD3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BB079E" w14:textId="77777777" w:rsidR="005F052D" w:rsidRDefault="005F052D">
      <w:pPr>
        <w:spacing w:after="0"/>
      </w:pPr>
      <w:r>
        <w:separator/>
      </w:r>
    </w:p>
  </w:endnote>
  <w:endnote w:type="continuationSeparator" w:id="0">
    <w:p w14:paraId="6B95FB61" w14:textId="77777777" w:rsidR="005F052D" w:rsidRDefault="005F052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D9C831" w14:textId="77777777" w:rsidR="005F052D" w:rsidRDefault="005F052D">
      <w:pPr>
        <w:spacing w:after="0"/>
      </w:pPr>
      <w:r>
        <w:rPr>
          <w:color w:val="000000"/>
        </w:rPr>
        <w:separator/>
      </w:r>
    </w:p>
  </w:footnote>
  <w:footnote w:type="continuationSeparator" w:id="0">
    <w:p w14:paraId="38B73419" w14:textId="77777777" w:rsidR="005F052D" w:rsidRDefault="005F052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B464C"/>
    <w:multiLevelType w:val="multilevel"/>
    <w:tmpl w:val="27100D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9D373AC"/>
    <w:multiLevelType w:val="multilevel"/>
    <w:tmpl w:val="B776DBD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21FA34CC"/>
    <w:multiLevelType w:val="multilevel"/>
    <w:tmpl w:val="8B3ACB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2B687F48"/>
    <w:multiLevelType w:val="multilevel"/>
    <w:tmpl w:val="6E48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0BD0FFD"/>
    <w:multiLevelType w:val="multilevel"/>
    <w:tmpl w:val="14E6FAE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2D50652"/>
    <w:multiLevelType w:val="multilevel"/>
    <w:tmpl w:val="75C227F0"/>
    <w:lvl w:ilvl="0">
      <w:numFmt w:val="bullet"/>
      <w:lvlText w:val="-"/>
      <w:lvlJc w:val="left"/>
      <w:pPr>
        <w:ind w:left="360" w:hanging="360"/>
      </w:pPr>
      <w:rPr>
        <w:rFonts w:ascii="Courier New" w:hAnsi="Courier New"/>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6" w15:restartNumberingAfterBreak="0">
    <w:nsid w:val="593B69AC"/>
    <w:multiLevelType w:val="multilevel"/>
    <w:tmpl w:val="7C42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DD47D8"/>
    <w:multiLevelType w:val="multilevel"/>
    <w:tmpl w:val="E04079FE"/>
    <w:lvl w:ilvl="0">
      <w:start w:val="1"/>
      <w:numFmt w:val="decimal"/>
      <w:lvlText w:val="%1."/>
      <w:lvlJc w:val="left"/>
      <w:pPr>
        <w:ind w:left="360" w:hanging="360"/>
      </w:pPr>
      <w:rPr>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4"/>
  </w:num>
  <w:num w:numId="2">
    <w:abstractNumId w:val="1"/>
  </w:num>
  <w:num w:numId="3">
    <w:abstractNumId w:val="3"/>
  </w:num>
  <w:num w:numId="4">
    <w:abstractNumId w:val="7"/>
  </w:num>
  <w:num w:numId="5">
    <w:abstractNumId w:val="2"/>
  </w:num>
  <w:num w:numId="6">
    <w:abstractNumId w:val="5"/>
  </w:num>
  <w:num w:numId="7">
    <w:abstractNumId w:val="0"/>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san leon">
    <w15:presenceInfo w15:providerId="Windows Live" w15:userId="603a4e4b47b137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grammar="clean"/>
  <w:trackRevisions/>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D"/>
    <w:rsid w:val="00005BC2"/>
    <w:rsid w:val="00024E02"/>
    <w:rsid w:val="000348EB"/>
    <w:rsid w:val="000642D9"/>
    <w:rsid w:val="000A5943"/>
    <w:rsid w:val="000B1F55"/>
    <w:rsid w:val="000C52FC"/>
    <w:rsid w:val="000F058C"/>
    <w:rsid w:val="00187088"/>
    <w:rsid w:val="00190B5B"/>
    <w:rsid w:val="001A118E"/>
    <w:rsid w:val="001A5DD5"/>
    <w:rsid w:val="001A739D"/>
    <w:rsid w:val="001C3A09"/>
    <w:rsid w:val="001F2F97"/>
    <w:rsid w:val="00210740"/>
    <w:rsid w:val="00255DA5"/>
    <w:rsid w:val="00257EFE"/>
    <w:rsid w:val="002923AE"/>
    <w:rsid w:val="002C6652"/>
    <w:rsid w:val="00312EBE"/>
    <w:rsid w:val="00342958"/>
    <w:rsid w:val="003947B0"/>
    <w:rsid w:val="003C058C"/>
    <w:rsid w:val="003C09A3"/>
    <w:rsid w:val="00403F26"/>
    <w:rsid w:val="004266E2"/>
    <w:rsid w:val="00444630"/>
    <w:rsid w:val="004F6166"/>
    <w:rsid w:val="00575EAA"/>
    <w:rsid w:val="005B0C20"/>
    <w:rsid w:val="005F052D"/>
    <w:rsid w:val="00651DBF"/>
    <w:rsid w:val="006578D5"/>
    <w:rsid w:val="0068425C"/>
    <w:rsid w:val="006A6EE7"/>
    <w:rsid w:val="006B1BF6"/>
    <w:rsid w:val="006B5BEF"/>
    <w:rsid w:val="00751430"/>
    <w:rsid w:val="00761C6D"/>
    <w:rsid w:val="007653B9"/>
    <w:rsid w:val="007902ED"/>
    <w:rsid w:val="007979E7"/>
    <w:rsid w:val="007A366B"/>
    <w:rsid w:val="007D752F"/>
    <w:rsid w:val="007E020C"/>
    <w:rsid w:val="007F24FE"/>
    <w:rsid w:val="007F3D6B"/>
    <w:rsid w:val="008D241D"/>
    <w:rsid w:val="00901038"/>
    <w:rsid w:val="00923F23"/>
    <w:rsid w:val="00943520"/>
    <w:rsid w:val="00971434"/>
    <w:rsid w:val="009A2409"/>
    <w:rsid w:val="009C0DAA"/>
    <w:rsid w:val="009D57C6"/>
    <w:rsid w:val="009D6727"/>
    <w:rsid w:val="00A10B1C"/>
    <w:rsid w:val="00A11510"/>
    <w:rsid w:val="00A37798"/>
    <w:rsid w:val="00A43E40"/>
    <w:rsid w:val="00A74831"/>
    <w:rsid w:val="00AE39EC"/>
    <w:rsid w:val="00AE7DB0"/>
    <w:rsid w:val="00B22214"/>
    <w:rsid w:val="00B453C3"/>
    <w:rsid w:val="00B50132"/>
    <w:rsid w:val="00B53869"/>
    <w:rsid w:val="00B75922"/>
    <w:rsid w:val="00BC5A59"/>
    <w:rsid w:val="00BF49B2"/>
    <w:rsid w:val="00C065F5"/>
    <w:rsid w:val="00C2569E"/>
    <w:rsid w:val="00C36EA0"/>
    <w:rsid w:val="00C63F42"/>
    <w:rsid w:val="00CE1175"/>
    <w:rsid w:val="00D2660A"/>
    <w:rsid w:val="00D44204"/>
    <w:rsid w:val="00D8487E"/>
    <w:rsid w:val="00DA7967"/>
    <w:rsid w:val="00DB7E49"/>
    <w:rsid w:val="00DC3E42"/>
    <w:rsid w:val="00DF754B"/>
    <w:rsid w:val="00E07012"/>
    <w:rsid w:val="00E169A8"/>
    <w:rsid w:val="00E269F5"/>
    <w:rsid w:val="00E9140A"/>
    <w:rsid w:val="00EB610C"/>
    <w:rsid w:val="00ED64C3"/>
    <w:rsid w:val="00F02E7E"/>
    <w:rsid w:val="00F130C9"/>
    <w:rsid w:val="00F15CB3"/>
    <w:rsid w:val="00F4109F"/>
    <w:rsid w:val="00F94507"/>
    <w:rsid w:val="00FA751D"/>
    <w:rsid w:val="00FE0A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07D3E"/>
  <w15:docId w15:val="{89AA2F72-B8DF-462D-AF3F-9FC2231D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textAlignment w:val="auto"/>
    </w:pPr>
  </w:style>
  <w:style w:type="paragraph" w:styleId="Ttulo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tulo3">
    <w:name w:val="heading 3"/>
    <w:basedOn w:val="Normal"/>
    <w:uiPriority w:val="9"/>
    <w:unhideWhenUsed/>
    <w:qFormat/>
    <w:pPr>
      <w:spacing w:before="100" w:after="100"/>
      <w:outlineLvl w:val="2"/>
    </w:pPr>
    <w:rPr>
      <w:rFonts w:ascii="Times New Roman" w:eastAsia="Times New Roman" w:hAnsi="Times New Roman"/>
      <w:b/>
      <w:bCs/>
      <w:sz w:val="27"/>
      <w:szCs w:val="27"/>
      <w:lang w:val="en-GB" w:eastAsia="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pPr>
      <w:suppressAutoHyphens/>
      <w:ind w:left="720"/>
    </w:pPr>
  </w:style>
  <w:style w:type="character" w:styleId="Textodelmarcadordeposicin">
    <w:name w:val="Placeholder Text"/>
    <w:basedOn w:val="Fuentedeprrafopredeter"/>
    <w:rPr>
      <w:color w:val="808080"/>
    </w:rPr>
  </w:style>
  <w:style w:type="character" w:styleId="Hipervnculo">
    <w:name w:val="Hyperlink"/>
    <w:basedOn w:val="Fuentedeprrafopredeter"/>
    <w:rPr>
      <w:color w:val="0000FF"/>
      <w:u w:val="single"/>
    </w:rPr>
  </w:style>
  <w:style w:type="character" w:styleId="Textoennegrita">
    <w:name w:val="Strong"/>
    <w:basedOn w:val="Fuentedeprrafopredeter"/>
    <w:rPr>
      <w:b/>
      <w:bCs/>
    </w:rPr>
  </w:style>
  <w:style w:type="paragraph" w:styleId="NormalWeb">
    <w:name w:val="Normal (Web)"/>
    <w:basedOn w:val="Normal"/>
    <w:uiPriority w:val="99"/>
    <w:pPr>
      <w:spacing w:before="100" w:after="100"/>
    </w:pPr>
    <w:rPr>
      <w:rFonts w:ascii="Times New Roman" w:eastAsia="Times New Roman" w:hAnsi="Times New Roman"/>
      <w:sz w:val="24"/>
      <w:szCs w:val="24"/>
      <w:lang w:val="en-GB" w:eastAsia="en-GB"/>
    </w:rPr>
  </w:style>
  <w:style w:type="character" w:styleId="Mencinsinresolver">
    <w:name w:val="Unresolved Mention"/>
    <w:basedOn w:val="Fuentedeprrafopredeter"/>
    <w:rPr>
      <w:color w:val="605E5C"/>
      <w:shd w:val="clear" w:color="auto" w:fill="E1DFDD"/>
    </w:rPr>
  </w:style>
  <w:style w:type="character" w:styleId="Hipervnculovisitado">
    <w:name w:val="FollowedHyperlink"/>
    <w:basedOn w:val="Fuentedeprrafopredeter"/>
    <w:rPr>
      <w:color w:val="954F72"/>
      <w:u w:val="single"/>
    </w:rPr>
  </w:style>
  <w:style w:type="character" w:customStyle="1" w:styleId="Heading3Char">
    <w:name w:val="Heading 3 Char"/>
    <w:basedOn w:val="Fuentedeprrafopredeter"/>
    <w:rPr>
      <w:rFonts w:ascii="Times New Roman" w:eastAsia="Times New Roman" w:hAnsi="Times New Roman"/>
      <w:b/>
      <w:bCs/>
      <w:sz w:val="27"/>
      <w:szCs w:val="27"/>
      <w:lang w:val="en-GB" w:eastAsia="en-GB"/>
    </w:rPr>
  </w:style>
  <w:style w:type="character" w:customStyle="1" w:styleId="Heading1Char">
    <w:name w:val="Heading 1 Char"/>
    <w:basedOn w:val="Fuentedeprrafopredeter"/>
    <w:rPr>
      <w:rFonts w:ascii="Calibri Light" w:eastAsia="Times New Roman" w:hAnsi="Calibri Light" w:cs="Times New Roman"/>
      <w:color w:val="2F5496"/>
      <w:sz w:val="32"/>
      <w:szCs w:val="32"/>
    </w:rPr>
  </w:style>
  <w:style w:type="character" w:styleId="nfasis">
    <w:name w:val="Emphasis"/>
    <w:basedOn w:val="Fuentedeprrafopredeter"/>
    <w:rPr>
      <w:i/>
      <w:iCs/>
    </w:rPr>
  </w:style>
  <w:style w:type="character" w:customStyle="1" w:styleId="normaltext">
    <w:name w:val="normaltext"/>
    <w:basedOn w:val="Fuentedeprrafopredeter"/>
  </w:style>
  <w:style w:type="character" w:customStyle="1" w:styleId="Heading2Char">
    <w:name w:val="Heading 2 Char"/>
    <w:basedOn w:val="Fuentedeprrafopredeter"/>
    <w:rPr>
      <w:rFonts w:ascii="Calibri Light" w:eastAsia="Times New Roman" w:hAnsi="Calibri Light" w:cs="Times New Roman"/>
      <w:color w:val="2F5496"/>
      <w:sz w:val="26"/>
      <w:szCs w:val="26"/>
    </w:rPr>
  </w:style>
  <w:style w:type="paragraph" w:styleId="Descripcin">
    <w:name w:val="caption"/>
    <w:basedOn w:val="Normal"/>
    <w:next w:val="Normal"/>
    <w:pPr>
      <w:spacing w:after="200"/>
    </w:pPr>
    <w:rPr>
      <w:i/>
      <w:iCs/>
      <w:color w:val="44546A"/>
      <w:sz w:val="18"/>
      <w:szCs w:val="18"/>
    </w:rPr>
  </w:style>
  <w:style w:type="character" w:customStyle="1" w:styleId="hgkelc">
    <w:name w:val="hgkelc"/>
    <w:basedOn w:val="Fuentedeprrafopredeter"/>
  </w:style>
  <w:style w:type="paragraph" w:styleId="z-Principiodelformulario">
    <w:name w:val="HTML Top of Form"/>
    <w:basedOn w:val="Normal"/>
    <w:next w:val="Normal"/>
    <w:pPr>
      <w:pBdr>
        <w:bottom w:val="single" w:sz="6" w:space="1" w:color="000000"/>
      </w:pBdr>
      <w:spacing w:after="0"/>
      <w:jc w:val="center"/>
    </w:pPr>
    <w:rPr>
      <w:rFonts w:ascii="Arial" w:eastAsia="Times New Roman" w:hAnsi="Arial" w:cs="Arial"/>
      <w:vanish/>
      <w:sz w:val="16"/>
      <w:szCs w:val="16"/>
      <w:lang w:val="en-GB" w:eastAsia="en-GB"/>
    </w:rPr>
  </w:style>
  <w:style w:type="character" w:customStyle="1" w:styleId="z-TopofFormChar">
    <w:name w:val="z-Top of Form Char"/>
    <w:basedOn w:val="Fuentedeprrafopredeter"/>
    <w:rPr>
      <w:rFonts w:ascii="Arial" w:eastAsia="Times New Roman" w:hAnsi="Arial" w:cs="Arial"/>
      <w:vanish/>
      <w:sz w:val="16"/>
      <w:szCs w:val="16"/>
      <w:lang w:val="en-GB" w:eastAsia="en-GB"/>
    </w:rPr>
  </w:style>
  <w:style w:type="paragraph" w:styleId="z-Finaldelformulario">
    <w:name w:val="HTML Bottom of Form"/>
    <w:basedOn w:val="Normal"/>
    <w:next w:val="Normal"/>
    <w:pPr>
      <w:pBdr>
        <w:top w:val="single" w:sz="6" w:space="1" w:color="000000"/>
      </w:pBdr>
      <w:spacing w:after="0"/>
      <w:jc w:val="center"/>
    </w:pPr>
    <w:rPr>
      <w:rFonts w:ascii="Arial" w:eastAsia="Times New Roman" w:hAnsi="Arial" w:cs="Arial"/>
      <w:vanish/>
      <w:sz w:val="16"/>
      <w:szCs w:val="16"/>
      <w:lang w:val="en-GB" w:eastAsia="en-GB"/>
    </w:rPr>
  </w:style>
  <w:style w:type="character" w:customStyle="1" w:styleId="z-BottomofFormChar">
    <w:name w:val="z-Bottom of Form Char"/>
    <w:basedOn w:val="Fuentedeprrafopredeter"/>
    <w:rPr>
      <w:rFonts w:ascii="Arial" w:eastAsia="Times New Roman" w:hAnsi="Arial" w:cs="Arial"/>
      <w:vanish/>
      <w:sz w:val="16"/>
      <w:szCs w:val="16"/>
      <w:lang w:val="en-GB" w:eastAsia="en-GB"/>
    </w:rPr>
  </w:style>
  <w:style w:type="paragraph" w:styleId="TDC1">
    <w:name w:val="toc 1"/>
    <w:basedOn w:val="Normal"/>
    <w:next w:val="Normal"/>
    <w:autoRedefine/>
    <w:pPr>
      <w:spacing w:after="100"/>
    </w:pPr>
  </w:style>
  <w:style w:type="paragraph" w:styleId="TDC2">
    <w:name w:val="toc 2"/>
    <w:basedOn w:val="Normal"/>
    <w:next w:val="Normal"/>
    <w:autoRedefine/>
    <w:pPr>
      <w:spacing w:after="100"/>
      <w:ind w:left="220"/>
    </w:pPr>
  </w:style>
  <w:style w:type="character" w:styleId="Refdecomentario">
    <w:name w:val="annotation reference"/>
    <w:basedOn w:val="Fuentedeprrafopredeter"/>
    <w:rPr>
      <w:sz w:val="16"/>
      <w:szCs w:val="16"/>
    </w:rPr>
  </w:style>
  <w:style w:type="paragraph" w:styleId="Textocomentario">
    <w:name w:val="annotation text"/>
    <w:basedOn w:val="Normal"/>
    <w:rPr>
      <w:sz w:val="20"/>
      <w:szCs w:val="20"/>
    </w:rPr>
  </w:style>
  <w:style w:type="character" w:customStyle="1" w:styleId="CommentTextChar">
    <w:name w:val="Comment Text Char"/>
    <w:basedOn w:val="Fuentedeprrafopredeter"/>
    <w:rPr>
      <w:sz w:val="20"/>
      <w:szCs w:val="20"/>
    </w:rPr>
  </w:style>
  <w:style w:type="paragraph" w:styleId="Asuntodelcomentario">
    <w:name w:val="annotation subject"/>
    <w:basedOn w:val="Textocomentario"/>
    <w:next w:val="Textocomentario"/>
    <w:rPr>
      <w:b/>
      <w:bCs/>
    </w:rPr>
  </w:style>
  <w:style w:type="character" w:customStyle="1" w:styleId="CommentSubjectChar">
    <w:name w:val="Comment Subject Char"/>
    <w:basedOn w:val="CommentTextChar"/>
    <w:rPr>
      <w:b/>
      <w:bCs/>
      <w:sz w:val="20"/>
      <w:szCs w:val="20"/>
    </w:rPr>
  </w:style>
  <w:style w:type="paragraph" w:styleId="TDC3">
    <w:name w:val="toc 3"/>
    <w:basedOn w:val="Normal"/>
    <w:next w:val="Normal"/>
    <w:autoRedefine/>
    <w:pPr>
      <w:spacing w:after="100"/>
      <w:ind w:left="440"/>
    </w:pPr>
  </w:style>
  <w:style w:type="character" w:customStyle="1" w:styleId="Title1">
    <w:name w:val="Title1"/>
    <w:basedOn w:val="Fuentedeprrafopredeter"/>
  </w:style>
  <w:style w:type="character" w:customStyle="1" w:styleId="gnd-iwgdh3b">
    <w:name w:val="gnd-iwgdh3b"/>
    <w:basedOn w:val="Fuentedeprrafopredeter"/>
  </w:style>
  <w:style w:type="character" w:customStyle="1" w:styleId="citation">
    <w:name w:val="citation"/>
    <w:basedOn w:val="Fuentedeprrafopredeter"/>
  </w:style>
  <w:style w:type="character" w:customStyle="1" w:styleId="man">
    <w:name w:val="man"/>
    <w:basedOn w:val="Fuentedeprrafopredeter"/>
  </w:style>
  <w:style w:type="character" w:styleId="DefinicinHTML">
    <w:name w:val="HTML Definition"/>
    <w:basedOn w:val="Fuentedeprrafopredeter"/>
    <w:rPr>
      <w:i/>
      <w:iCs/>
    </w:rPr>
  </w:style>
  <w:style w:type="character" w:customStyle="1" w:styleId="sampleoutput">
    <w:name w:val="sample_output"/>
    <w:basedOn w:val="Fuentedeprrafopredeter"/>
  </w:style>
  <w:style w:type="paragraph" w:styleId="HTMLconformatoprevio">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Fuentedeprrafopredeter"/>
    <w:uiPriority w:val="99"/>
    <w:rPr>
      <w:rFonts w:ascii="Courier New" w:eastAsia="Times New Roman" w:hAnsi="Courier New" w:cs="Courier New"/>
      <w:sz w:val="20"/>
      <w:szCs w:val="20"/>
      <w:lang w:val="en-GB" w:eastAsia="en-GB"/>
    </w:rPr>
  </w:style>
  <w:style w:type="paragraph" w:styleId="Encabezado">
    <w:name w:val="header"/>
    <w:basedOn w:val="Normal"/>
    <w:pPr>
      <w:tabs>
        <w:tab w:val="center" w:pos="4252"/>
        <w:tab w:val="right" w:pos="8504"/>
      </w:tabs>
      <w:spacing w:after="0"/>
    </w:pPr>
  </w:style>
  <w:style w:type="character" w:customStyle="1" w:styleId="HeaderChar">
    <w:name w:val="Header Char"/>
    <w:basedOn w:val="Fuentedeprrafopredeter"/>
  </w:style>
  <w:style w:type="paragraph" w:styleId="Piedepgina">
    <w:name w:val="footer"/>
    <w:basedOn w:val="Normal"/>
    <w:pPr>
      <w:tabs>
        <w:tab w:val="center" w:pos="4252"/>
        <w:tab w:val="right" w:pos="8504"/>
      </w:tabs>
      <w:spacing w:after="0"/>
    </w:pPr>
  </w:style>
  <w:style w:type="character" w:customStyle="1" w:styleId="FooterChar">
    <w:name w:val="Footer Char"/>
    <w:basedOn w:val="Fuentedeprrafopredeter"/>
  </w:style>
  <w:style w:type="paragraph" w:styleId="Revisin">
    <w:name w:val="Revision"/>
    <w:pPr>
      <w:spacing w:after="0"/>
      <w:textAlignment w:val="auto"/>
    </w:pPr>
  </w:style>
  <w:style w:type="table" w:styleId="Tablaconcuadrcula">
    <w:name w:val="Table Grid"/>
    <w:basedOn w:val="Tablanormal"/>
    <w:uiPriority w:val="39"/>
    <w:rsid w:val="00761C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68425C"/>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8425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74656">
      <w:bodyDiv w:val="1"/>
      <w:marLeft w:val="0"/>
      <w:marRight w:val="0"/>
      <w:marTop w:val="0"/>
      <w:marBottom w:val="0"/>
      <w:divBdr>
        <w:top w:val="none" w:sz="0" w:space="0" w:color="auto"/>
        <w:left w:val="none" w:sz="0" w:space="0" w:color="auto"/>
        <w:bottom w:val="none" w:sz="0" w:space="0" w:color="auto"/>
        <w:right w:val="none" w:sz="0" w:space="0" w:color="auto"/>
      </w:divBdr>
    </w:div>
    <w:div w:id="115636275">
      <w:bodyDiv w:val="1"/>
      <w:marLeft w:val="0"/>
      <w:marRight w:val="0"/>
      <w:marTop w:val="0"/>
      <w:marBottom w:val="0"/>
      <w:divBdr>
        <w:top w:val="none" w:sz="0" w:space="0" w:color="auto"/>
        <w:left w:val="none" w:sz="0" w:space="0" w:color="auto"/>
        <w:bottom w:val="none" w:sz="0" w:space="0" w:color="auto"/>
        <w:right w:val="none" w:sz="0" w:space="0" w:color="auto"/>
      </w:divBdr>
      <w:divsChild>
        <w:div w:id="1653219751">
          <w:marLeft w:val="0"/>
          <w:marRight w:val="0"/>
          <w:marTop w:val="0"/>
          <w:marBottom w:val="0"/>
          <w:divBdr>
            <w:top w:val="none" w:sz="0" w:space="0" w:color="auto"/>
            <w:left w:val="none" w:sz="0" w:space="0" w:color="auto"/>
            <w:bottom w:val="none" w:sz="0" w:space="0" w:color="auto"/>
            <w:right w:val="none" w:sz="0" w:space="0" w:color="auto"/>
          </w:divBdr>
          <w:divsChild>
            <w:div w:id="1770127583">
              <w:marLeft w:val="0"/>
              <w:marRight w:val="0"/>
              <w:marTop w:val="0"/>
              <w:marBottom w:val="0"/>
              <w:divBdr>
                <w:top w:val="none" w:sz="0" w:space="0" w:color="auto"/>
                <w:left w:val="none" w:sz="0" w:space="0" w:color="auto"/>
                <w:bottom w:val="none" w:sz="0" w:space="0" w:color="auto"/>
                <w:right w:val="none" w:sz="0" w:space="0" w:color="auto"/>
              </w:divBdr>
              <w:divsChild>
                <w:div w:id="1545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077">
      <w:bodyDiv w:val="1"/>
      <w:marLeft w:val="0"/>
      <w:marRight w:val="0"/>
      <w:marTop w:val="0"/>
      <w:marBottom w:val="0"/>
      <w:divBdr>
        <w:top w:val="none" w:sz="0" w:space="0" w:color="auto"/>
        <w:left w:val="none" w:sz="0" w:space="0" w:color="auto"/>
        <w:bottom w:val="none" w:sz="0" w:space="0" w:color="auto"/>
        <w:right w:val="none" w:sz="0" w:space="0" w:color="auto"/>
      </w:divBdr>
    </w:div>
    <w:div w:id="619260481">
      <w:bodyDiv w:val="1"/>
      <w:marLeft w:val="0"/>
      <w:marRight w:val="0"/>
      <w:marTop w:val="0"/>
      <w:marBottom w:val="0"/>
      <w:divBdr>
        <w:top w:val="none" w:sz="0" w:space="0" w:color="auto"/>
        <w:left w:val="none" w:sz="0" w:space="0" w:color="auto"/>
        <w:bottom w:val="none" w:sz="0" w:space="0" w:color="auto"/>
        <w:right w:val="none" w:sz="0" w:space="0" w:color="auto"/>
      </w:divBdr>
    </w:div>
    <w:div w:id="628512298">
      <w:bodyDiv w:val="1"/>
      <w:marLeft w:val="0"/>
      <w:marRight w:val="0"/>
      <w:marTop w:val="0"/>
      <w:marBottom w:val="0"/>
      <w:divBdr>
        <w:top w:val="none" w:sz="0" w:space="0" w:color="auto"/>
        <w:left w:val="none" w:sz="0" w:space="0" w:color="auto"/>
        <w:bottom w:val="none" w:sz="0" w:space="0" w:color="auto"/>
        <w:right w:val="none" w:sz="0" w:space="0" w:color="auto"/>
      </w:divBdr>
    </w:div>
    <w:div w:id="750085849">
      <w:bodyDiv w:val="1"/>
      <w:marLeft w:val="0"/>
      <w:marRight w:val="0"/>
      <w:marTop w:val="0"/>
      <w:marBottom w:val="0"/>
      <w:divBdr>
        <w:top w:val="none" w:sz="0" w:space="0" w:color="auto"/>
        <w:left w:val="none" w:sz="0" w:space="0" w:color="auto"/>
        <w:bottom w:val="none" w:sz="0" w:space="0" w:color="auto"/>
        <w:right w:val="none" w:sz="0" w:space="0" w:color="auto"/>
      </w:divBdr>
    </w:div>
    <w:div w:id="927690069">
      <w:bodyDiv w:val="1"/>
      <w:marLeft w:val="0"/>
      <w:marRight w:val="0"/>
      <w:marTop w:val="0"/>
      <w:marBottom w:val="0"/>
      <w:divBdr>
        <w:top w:val="none" w:sz="0" w:space="0" w:color="auto"/>
        <w:left w:val="none" w:sz="0" w:space="0" w:color="auto"/>
        <w:bottom w:val="none" w:sz="0" w:space="0" w:color="auto"/>
        <w:right w:val="none" w:sz="0" w:space="0" w:color="auto"/>
      </w:divBdr>
    </w:div>
    <w:div w:id="1011833896">
      <w:bodyDiv w:val="1"/>
      <w:marLeft w:val="0"/>
      <w:marRight w:val="0"/>
      <w:marTop w:val="0"/>
      <w:marBottom w:val="0"/>
      <w:divBdr>
        <w:top w:val="none" w:sz="0" w:space="0" w:color="auto"/>
        <w:left w:val="none" w:sz="0" w:space="0" w:color="auto"/>
        <w:bottom w:val="none" w:sz="0" w:space="0" w:color="auto"/>
        <w:right w:val="none" w:sz="0" w:space="0" w:color="auto"/>
      </w:divBdr>
    </w:div>
    <w:div w:id="1263419608">
      <w:bodyDiv w:val="1"/>
      <w:marLeft w:val="0"/>
      <w:marRight w:val="0"/>
      <w:marTop w:val="0"/>
      <w:marBottom w:val="0"/>
      <w:divBdr>
        <w:top w:val="none" w:sz="0" w:space="0" w:color="auto"/>
        <w:left w:val="none" w:sz="0" w:space="0" w:color="auto"/>
        <w:bottom w:val="none" w:sz="0" w:space="0" w:color="auto"/>
        <w:right w:val="none" w:sz="0" w:space="0" w:color="auto"/>
      </w:divBdr>
    </w:div>
    <w:div w:id="1342776643">
      <w:bodyDiv w:val="1"/>
      <w:marLeft w:val="0"/>
      <w:marRight w:val="0"/>
      <w:marTop w:val="0"/>
      <w:marBottom w:val="0"/>
      <w:divBdr>
        <w:top w:val="none" w:sz="0" w:space="0" w:color="auto"/>
        <w:left w:val="none" w:sz="0" w:space="0" w:color="auto"/>
        <w:bottom w:val="none" w:sz="0" w:space="0" w:color="auto"/>
        <w:right w:val="none" w:sz="0" w:space="0" w:color="auto"/>
      </w:divBdr>
    </w:div>
    <w:div w:id="1347634810">
      <w:bodyDiv w:val="1"/>
      <w:marLeft w:val="0"/>
      <w:marRight w:val="0"/>
      <w:marTop w:val="0"/>
      <w:marBottom w:val="0"/>
      <w:divBdr>
        <w:top w:val="none" w:sz="0" w:space="0" w:color="auto"/>
        <w:left w:val="none" w:sz="0" w:space="0" w:color="auto"/>
        <w:bottom w:val="none" w:sz="0" w:space="0" w:color="auto"/>
        <w:right w:val="none" w:sz="0" w:space="0" w:color="auto"/>
      </w:divBdr>
    </w:div>
    <w:div w:id="1583104303">
      <w:bodyDiv w:val="1"/>
      <w:marLeft w:val="0"/>
      <w:marRight w:val="0"/>
      <w:marTop w:val="0"/>
      <w:marBottom w:val="0"/>
      <w:divBdr>
        <w:top w:val="none" w:sz="0" w:space="0" w:color="auto"/>
        <w:left w:val="none" w:sz="0" w:space="0" w:color="auto"/>
        <w:bottom w:val="none" w:sz="0" w:space="0" w:color="auto"/>
        <w:right w:val="none" w:sz="0" w:space="0" w:color="auto"/>
      </w:divBdr>
    </w:div>
    <w:div w:id="1590969770">
      <w:bodyDiv w:val="1"/>
      <w:marLeft w:val="0"/>
      <w:marRight w:val="0"/>
      <w:marTop w:val="0"/>
      <w:marBottom w:val="0"/>
      <w:divBdr>
        <w:top w:val="none" w:sz="0" w:space="0" w:color="auto"/>
        <w:left w:val="none" w:sz="0" w:space="0" w:color="auto"/>
        <w:bottom w:val="none" w:sz="0" w:space="0" w:color="auto"/>
        <w:right w:val="none" w:sz="0" w:space="0" w:color="auto"/>
      </w:divBdr>
    </w:div>
    <w:div w:id="1760561155">
      <w:bodyDiv w:val="1"/>
      <w:marLeft w:val="0"/>
      <w:marRight w:val="0"/>
      <w:marTop w:val="0"/>
      <w:marBottom w:val="0"/>
      <w:divBdr>
        <w:top w:val="none" w:sz="0" w:space="0" w:color="auto"/>
        <w:left w:val="none" w:sz="0" w:space="0" w:color="auto"/>
        <w:bottom w:val="none" w:sz="0" w:space="0" w:color="auto"/>
        <w:right w:val="none" w:sz="0" w:space="0" w:color="auto"/>
      </w:divBdr>
    </w:div>
    <w:div w:id="1861622262">
      <w:bodyDiv w:val="1"/>
      <w:marLeft w:val="0"/>
      <w:marRight w:val="0"/>
      <w:marTop w:val="0"/>
      <w:marBottom w:val="0"/>
      <w:divBdr>
        <w:top w:val="none" w:sz="0" w:space="0" w:color="auto"/>
        <w:left w:val="none" w:sz="0" w:space="0" w:color="auto"/>
        <w:bottom w:val="none" w:sz="0" w:space="0" w:color="auto"/>
        <w:right w:val="none" w:sz="0" w:space="0" w:color="auto"/>
      </w:divBdr>
    </w:div>
    <w:div w:id="1863204457">
      <w:bodyDiv w:val="1"/>
      <w:marLeft w:val="0"/>
      <w:marRight w:val="0"/>
      <w:marTop w:val="0"/>
      <w:marBottom w:val="0"/>
      <w:divBdr>
        <w:top w:val="none" w:sz="0" w:space="0" w:color="auto"/>
        <w:left w:val="none" w:sz="0" w:space="0" w:color="auto"/>
        <w:bottom w:val="none" w:sz="0" w:space="0" w:color="auto"/>
        <w:right w:val="none" w:sz="0" w:space="0" w:color="auto"/>
      </w:divBdr>
    </w:div>
    <w:div w:id="1866359193">
      <w:bodyDiv w:val="1"/>
      <w:marLeft w:val="0"/>
      <w:marRight w:val="0"/>
      <w:marTop w:val="0"/>
      <w:marBottom w:val="0"/>
      <w:divBdr>
        <w:top w:val="none" w:sz="0" w:space="0" w:color="auto"/>
        <w:left w:val="none" w:sz="0" w:space="0" w:color="auto"/>
        <w:bottom w:val="none" w:sz="0" w:space="0" w:color="auto"/>
        <w:right w:val="none" w:sz="0" w:space="0" w:color="auto"/>
      </w:divBdr>
    </w:div>
    <w:div w:id="1866628282">
      <w:bodyDiv w:val="1"/>
      <w:marLeft w:val="0"/>
      <w:marRight w:val="0"/>
      <w:marTop w:val="0"/>
      <w:marBottom w:val="0"/>
      <w:divBdr>
        <w:top w:val="none" w:sz="0" w:space="0" w:color="auto"/>
        <w:left w:val="none" w:sz="0" w:space="0" w:color="auto"/>
        <w:bottom w:val="none" w:sz="0" w:space="0" w:color="auto"/>
        <w:right w:val="none" w:sz="0" w:space="0" w:color="auto"/>
      </w:divBdr>
    </w:div>
    <w:div w:id="1880318013">
      <w:bodyDiv w:val="1"/>
      <w:marLeft w:val="0"/>
      <w:marRight w:val="0"/>
      <w:marTop w:val="0"/>
      <w:marBottom w:val="0"/>
      <w:divBdr>
        <w:top w:val="none" w:sz="0" w:space="0" w:color="auto"/>
        <w:left w:val="none" w:sz="0" w:space="0" w:color="auto"/>
        <w:bottom w:val="none" w:sz="0" w:space="0" w:color="auto"/>
        <w:right w:val="none" w:sz="0" w:space="0" w:color="auto"/>
      </w:divBdr>
    </w:div>
    <w:div w:id="1897157757">
      <w:bodyDiv w:val="1"/>
      <w:marLeft w:val="0"/>
      <w:marRight w:val="0"/>
      <w:marTop w:val="0"/>
      <w:marBottom w:val="0"/>
      <w:divBdr>
        <w:top w:val="none" w:sz="0" w:space="0" w:color="auto"/>
        <w:left w:val="none" w:sz="0" w:space="0" w:color="auto"/>
        <w:bottom w:val="none" w:sz="0" w:space="0" w:color="auto"/>
        <w:right w:val="none" w:sz="0" w:space="0" w:color="auto"/>
      </w:divBdr>
    </w:div>
    <w:div w:id="2026054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image" Target="media/image11.png"/><Relationship Id="rId42" Type="http://schemas.openxmlformats.org/officeDocument/2006/relationships/hyperlink" Target="https://www.ncbi.nlm.nih.gov/sra?term=SRP329794" TargetMode="External"/><Relationship Id="rId63" Type="http://schemas.openxmlformats.org/officeDocument/2006/relationships/image" Target="media/image32.png"/><Relationship Id="rId84" Type="http://schemas.openxmlformats.org/officeDocument/2006/relationships/hyperlink" Target="https://rsat.eead.csic.es/plants/dna-pattern_form.cgi" TargetMode="External"/><Relationship Id="rId138" Type="http://schemas.openxmlformats.org/officeDocument/2006/relationships/image" Target="media/image85.png"/><Relationship Id="rId159" Type="http://schemas.openxmlformats.org/officeDocument/2006/relationships/image" Target="media/image106.png"/><Relationship Id="rId170" Type="http://schemas.openxmlformats.org/officeDocument/2006/relationships/image" Target="media/image117.png"/><Relationship Id="rId191" Type="http://schemas.openxmlformats.org/officeDocument/2006/relationships/image" Target="media/image137.png"/><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image" Target="media/image22.jpeg"/><Relationship Id="rId53" Type="http://schemas.openxmlformats.org/officeDocument/2006/relationships/hyperlink" Target="https://www.ncbi.nlm.nih.gov/sra/SRX11548394%5Baccn%5D" TargetMode="External"/><Relationship Id="rId74" Type="http://schemas.openxmlformats.org/officeDocument/2006/relationships/hyperlink" Target="https://downloads.pacbcloud.com/public/software/installers/smrtlink_11.0.0.146107.zip" TargetMode="External"/><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hyperlink" Target="http://www.ncbi.nlm.nih.gov/pubmed/23278959" TargetMode="External"/><Relationship Id="rId160" Type="http://schemas.openxmlformats.org/officeDocument/2006/relationships/image" Target="media/image107.png"/><Relationship Id="rId181" Type="http://schemas.openxmlformats.org/officeDocument/2006/relationships/image" Target="media/image860.png"/><Relationship Id="rId22" Type="http://schemas.openxmlformats.org/officeDocument/2006/relationships/image" Target="media/image12.jpeg"/><Relationship Id="rId43" Type="http://schemas.openxmlformats.org/officeDocument/2006/relationships/hyperlink" Target="https://www.ncbi.nlm.nih.gov/sra/SRX11548393%5Baccn%5D" TargetMode="External"/><Relationship Id="rId64" Type="http://schemas.openxmlformats.org/officeDocument/2006/relationships/image" Target="media/image33.jpeg"/><Relationship Id="rId118" Type="http://schemas.openxmlformats.org/officeDocument/2006/relationships/image" Target="media/image65.jpeg"/><Relationship Id="rId139" Type="http://schemas.openxmlformats.org/officeDocument/2006/relationships/image" Target="media/image86.png"/><Relationship Id="rId85" Type="http://schemas.openxmlformats.org/officeDocument/2006/relationships/hyperlink" Target="https://github.com/Wang-lab-UCSD/mEpigram" TargetMode="External"/><Relationship Id="rId150" Type="http://schemas.openxmlformats.org/officeDocument/2006/relationships/image" Target="media/image97.png"/><Relationship Id="rId171" Type="http://schemas.openxmlformats.org/officeDocument/2006/relationships/image" Target="media/image118.png"/><Relationship Id="rId192" Type="http://schemas.openxmlformats.org/officeDocument/2006/relationships/image" Target="media/image138.png"/><Relationship Id="rId12" Type="http://schemas.openxmlformats.org/officeDocument/2006/relationships/image" Target="media/image5.gif"/><Relationship Id="rId33" Type="http://schemas.openxmlformats.org/officeDocument/2006/relationships/image" Target="media/image23.png"/><Relationship Id="rId108" Type="http://schemas.openxmlformats.org/officeDocument/2006/relationships/image" Target="media/image55.png"/><Relationship Id="rId129" Type="http://schemas.openxmlformats.org/officeDocument/2006/relationships/image" Target="media/image76.png"/><Relationship Id="rId54" Type="http://schemas.openxmlformats.org/officeDocument/2006/relationships/hyperlink" Target="https://www.ncbi.nlm.nih.gov/sra/SRX11548397%5Baccn%5D" TargetMode="External"/><Relationship Id="rId75" Type="http://schemas.openxmlformats.org/officeDocument/2006/relationships/hyperlink" Target="https://www.ncbi.nlm.nih.gov/nuccore/NC_000913.3" TargetMode="External"/><Relationship Id="rId96" Type="http://schemas.openxmlformats.org/officeDocument/2006/relationships/hyperlink" Target="http://www.ncbi.nlm.nih.gov/pubmed/21070944" TargetMode="External"/><Relationship Id="rId140" Type="http://schemas.openxmlformats.org/officeDocument/2006/relationships/image" Target="media/image87.png"/><Relationship Id="rId161" Type="http://schemas.openxmlformats.org/officeDocument/2006/relationships/image" Target="media/image108.png"/><Relationship Id="rId182" Type="http://schemas.openxmlformats.org/officeDocument/2006/relationships/image" Target="media/image128.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66.jpeg"/><Relationship Id="rId44" Type="http://schemas.openxmlformats.org/officeDocument/2006/relationships/hyperlink" Target="https://www.ncbi.nlm.nih.gov/sra/SRX11548394%5Baccn%5D" TargetMode="External"/><Relationship Id="rId65" Type="http://schemas.openxmlformats.org/officeDocument/2006/relationships/hyperlink" Target="https://github.com/samtools/samtools" TargetMode="External"/><Relationship Id="rId86" Type="http://schemas.openxmlformats.org/officeDocument/2006/relationships/image" Target="media/image42.png"/><Relationship Id="rId130" Type="http://schemas.openxmlformats.org/officeDocument/2006/relationships/image" Target="media/image77.png"/><Relationship Id="rId151" Type="http://schemas.openxmlformats.org/officeDocument/2006/relationships/image" Target="media/image98.png"/><Relationship Id="rId172" Type="http://schemas.openxmlformats.org/officeDocument/2006/relationships/image" Target="media/image119.png"/><Relationship Id="rId193" Type="http://schemas.openxmlformats.org/officeDocument/2006/relationships/image" Target="media/image139.png"/><Relationship Id="rId13" Type="http://schemas.openxmlformats.org/officeDocument/2006/relationships/image" Target="media/image6.gif"/><Relationship Id="rId109" Type="http://schemas.openxmlformats.org/officeDocument/2006/relationships/image" Target="media/image56.png"/><Relationship Id="rId34" Type="http://schemas.openxmlformats.org/officeDocument/2006/relationships/image" Target="media/image24.png"/><Relationship Id="rId55" Type="http://schemas.openxmlformats.org/officeDocument/2006/relationships/hyperlink" Target="https://www.ncbi.nlm.nih.gov/sra/SRX11548398%5Baccn%5D" TargetMode="External"/><Relationship Id="rId76" Type="http://schemas.openxmlformats.org/officeDocument/2006/relationships/image" Target="media/image36.png"/><Relationship Id="rId97" Type="http://schemas.openxmlformats.org/officeDocument/2006/relationships/hyperlink" Target="http://www.ncbi.nlm.nih.gov/pubmed/7635817" TargetMode="External"/><Relationship Id="rId120" Type="http://schemas.openxmlformats.org/officeDocument/2006/relationships/image" Target="media/image67.jpeg"/><Relationship Id="rId141" Type="http://schemas.openxmlformats.org/officeDocument/2006/relationships/image" Target="media/image88.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hyperlink" Target="https://www.ncbi.nlm.nih.gov/sra/SRX11548397%5Baccn%5D" TargetMode="External"/><Relationship Id="rId66" Type="http://schemas.openxmlformats.org/officeDocument/2006/relationships/image" Target="media/image34.png"/><Relationship Id="rId87" Type="http://schemas.openxmlformats.org/officeDocument/2006/relationships/image" Target="media/image43.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hyperlink" Target="https://www.ncbi.nlm.nih.gov/assembly/GCF_000005845.2/" TargetMode="External"/><Relationship Id="rId82" Type="http://schemas.openxmlformats.org/officeDocument/2006/relationships/image" Target="media/image41.png"/><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image" Target="media/image140.png"/><Relationship Id="rId199" Type="http://schemas.openxmlformats.org/officeDocument/2006/relationships/image" Target="media/image145.png"/><Relationship Id="rId19" Type="http://schemas.openxmlformats.org/officeDocument/2006/relationships/image" Target="media/image9.png"/><Relationship Id="rId14" Type="http://schemas.openxmlformats.org/officeDocument/2006/relationships/comments" Target="comments.xml"/><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hyperlink" Target="https://trace.ncbi.nlm.nih.gov/Traces/?view=run_browser&amp;acc=SRR15242570&amp;display=metadata" TargetMode="External"/><Relationship Id="rId77" Type="http://schemas.openxmlformats.org/officeDocument/2006/relationships/image" Target="media/image37.png"/><Relationship Id="rId100" Type="http://schemas.openxmlformats.org/officeDocument/2006/relationships/hyperlink" Target="https://www.ncbi.nlm.nih.gov/pmc/articles/PMC3807447/" TargetMode="External"/><Relationship Id="rId105" Type="http://schemas.openxmlformats.org/officeDocument/2006/relationships/image" Target="media/image52.png"/><Relationship Id="rId126" Type="http://schemas.openxmlformats.org/officeDocument/2006/relationships/image" Target="media/image73.jpeg"/><Relationship Id="rId147" Type="http://schemas.openxmlformats.org/officeDocument/2006/relationships/image" Target="media/image94.pn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hyperlink" Target="https://www.ncbi.nlm.nih.gov/sra?term=SRP329794" TargetMode="External"/><Relationship Id="rId72" Type="http://schemas.openxmlformats.org/officeDocument/2006/relationships/hyperlink" Target="https://s3.amazonaws.com/files.pacb.com/datasets/secondary-analysis/e-coli-k12-8-plex/Ecoli_8plex_demo.barcoded.subreads.bam.pbi" TargetMode="External"/><Relationship Id="rId93" Type="http://schemas.openxmlformats.org/officeDocument/2006/relationships/hyperlink" Target="https://github.com/reimopriidik/escher_map_tools" TargetMode="External"/><Relationship Id="rId98" Type="http://schemas.openxmlformats.org/officeDocument/2006/relationships/hyperlink" Target="https://www.ncbi.nlm.nih.gov/pmc/articles/PMC3807447/" TargetMode="External"/><Relationship Id="rId121" Type="http://schemas.openxmlformats.org/officeDocument/2006/relationships/image" Target="media/image68.png"/><Relationship Id="rId142" Type="http://schemas.openxmlformats.org/officeDocument/2006/relationships/image" Target="media/image89.png"/><Relationship Id="rId163" Type="http://schemas.openxmlformats.org/officeDocument/2006/relationships/image" Target="media/image110.png"/><Relationship Id="rId184" Type="http://schemas.openxmlformats.org/officeDocument/2006/relationships/image" Target="media/image130.png"/><Relationship Id="rId189"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hyperlink" Target="https://www.ncbi.nlm.nih.gov/sra/SRX11548398%5Baccn%5D" TargetMode="External"/><Relationship Id="rId67" Type="http://schemas.openxmlformats.org/officeDocument/2006/relationships/image" Target="media/image35.png"/><Relationship Id="rId116" Type="http://schemas.openxmlformats.org/officeDocument/2006/relationships/image" Target="media/image63.jpeg"/><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github.com/FelixKrueger/Bismark" TargetMode="External"/><Relationship Id="rId83" Type="http://schemas.openxmlformats.org/officeDocument/2006/relationships/hyperlink" Target="https://david.ncifcrf.gov/conversion.jsp" TargetMode="External"/><Relationship Id="rId88" Type="http://schemas.openxmlformats.org/officeDocument/2006/relationships/image" Target="media/image44.png"/><Relationship Id="rId111" Type="http://schemas.openxmlformats.org/officeDocument/2006/relationships/image" Target="media/image58.jpeg"/><Relationship Id="rId132" Type="http://schemas.openxmlformats.org/officeDocument/2006/relationships/image" Target="media/image79.png"/><Relationship Id="rId153" Type="http://schemas.openxmlformats.org/officeDocument/2006/relationships/image" Target="media/image100.png"/><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1.png"/><Relationship Id="rId190" Type="http://schemas.openxmlformats.org/officeDocument/2006/relationships/image" Target="media/image136.png"/><Relationship Id="rId15" Type="http://schemas.microsoft.com/office/2011/relationships/commentsExtended" Target="commentsExtended.xml"/><Relationship Id="rId36" Type="http://schemas.openxmlformats.org/officeDocument/2006/relationships/image" Target="media/image26.jpeg"/><Relationship Id="rId57" Type="http://schemas.openxmlformats.org/officeDocument/2006/relationships/hyperlink" Target="https://trace.ncbi.nlm.nih.gov/Traces/?view=run_browser&amp;acc=SRR15242571&amp;display=metadata" TargetMode="External"/><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hyperlink" Target="https://www.ncbi.nlm.nih.gov/sra/SRX11548393%5Baccn%5D" TargetMode="External"/><Relationship Id="rId73" Type="http://schemas.openxmlformats.org/officeDocument/2006/relationships/hyperlink" Target="https://s3.amazonaws.com/files.pacb.com/datasets/secondary-analysis/e-coli-k12-8-plex/barcodes_8plex.fasta" TargetMode="External"/><Relationship Id="rId78" Type="http://schemas.openxmlformats.org/officeDocument/2006/relationships/image" Target="media/image38.png"/><Relationship Id="rId94" Type="http://schemas.openxmlformats.org/officeDocument/2006/relationships/hyperlink" Target="https://ecocyc.org/gene?orgid=ECOLI&amp;id=DCTA-MONOMER" TargetMode="External"/><Relationship Id="rId99" Type="http://schemas.openxmlformats.org/officeDocument/2006/relationships/hyperlink" Target="https://www.ncbi.nlm.nih.gov/pmc/articles/PMC3807447/" TargetMode="External"/><Relationship Id="rId101" Type="http://schemas.openxmlformats.org/officeDocument/2006/relationships/image" Target="media/image48.png"/><Relationship Id="rId122" Type="http://schemas.openxmlformats.org/officeDocument/2006/relationships/image" Target="media/image69.jpe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7.png"/><Relationship Id="rId26" Type="http://schemas.openxmlformats.org/officeDocument/2006/relationships/image" Target="media/image16.png"/><Relationship Id="rId47" Type="http://schemas.openxmlformats.org/officeDocument/2006/relationships/hyperlink" Target="https://trace.ncbi.nlm.nih.gov/Traces/?view=run_browser&amp;acc=SRR15242570&amp;display=metadata" TargetMode="External"/><Relationship Id="rId68" Type="http://schemas.openxmlformats.org/officeDocument/2006/relationships/hyperlink" Target="https://software.broadinstitute.org/software/igv/)%20" TargetMode="External"/><Relationship Id="rId89" Type="http://schemas.openxmlformats.org/officeDocument/2006/relationships/image" Target="media/image45.png"/><Relationship Id="rId112" Type="http://schemas.openxmlformats.org/officeDocument/2006/relationships/image" Target="media/image59.jpeg"/><Relationship Id="rId133" Type="http://schemas.openxmlformats.org/officeDocument/2006/relationships/image" Target="media/image80.png"/><Relationship Id="rId154" Type="http://schemas.openxmlformats.org/officeDocument/2006/relationships/image" Target="media/image101.png"/><Relationship Id="rId175" Type="http://schemas.openxmlformats.org/officeDocument/2006/relationships/image" Target="media/image122.png"/><Relationship Id="rId196" Type="http://schemas.openxmlformats.org/officeDocument/2006/relationships/image" Target="media/image142.png"/><Relationship Id="rId200" Type="http://schemas.openxmlformats.org/officeDocument/2006/relationships/fontTable" Target="fontTable.xml"/><Relationship Id="rId16" Type="http://schemas.microsoft.com/office/2016/09/relationships/commentsIds" Target="commentsIds.xml"/><Relationship Id="rId37" Type="http://schemas.openxmlformats.org/officeDocument/2006/relationships/image" Target="media/image27.png"/><Relationship Id="rId58" Type="http://schemas.openxmlformats.org/officeDocument/2006/relationships/hyperlink" Target="https://github.com/PacificBiosciences/DevNet/wiki/8-plex-Ecoli-Multiplexed-Microbial-Assembly" TargetMode="External"/><Relationship Id="rId79" Type="http://schemas.openxmlformats.org/officeDocument/2006/relationships/image" Target="media/image39.png"/><Relationship Id="rId102" Type="http://schemas.openxmlformats.org/officeDocument/2006/relationships/image" Target="media/image49.png"/><Relationship Id="rId123" Type="http://schemas.openxmlformats.org/officeDocument/2006/relationships/image" Target="media/image70.jpeg"/><Relationship Id="rId144" Type="http://schemas.openxmlformats.org/officeDocument/2006/relationships/image" Target="media/image91.png"/><Relationship Id="rId90" Type="http://schemas.openxmlformats.org/officeDocument/2006/relationships/hyperlink" Target="http://bigg.ucsd.edu/models/iML1515" TargetMode="External"/><Relationship Id="rId165" Type="http://schemas.openxmlformats.org/officeDocument/2006/relationships/image" Target="media/image112.png"/><Relationship Id="rId186" Type="http://schemas.openxmlformats.org/officeDocument/2006/relationships/image" Target="media/image132.png"/><Relationship Id="rId27" Type="http://schemas.openxmlformats.org/officeDocument/2006/relationships/image" Target="media/image17.png"/><Relationship Id="rId48" Type="http://schemas.openxmlformats.org/officeDocument/2006/relationships/hyperlink" Target="https://trace.ncbi.nlm.nih.gov/Traces/?view=run_browser&amp;acc=SRR15242571&amp;display=metadata" TargetMode="External"/><Relationship Id="rId69" Type="http://schemas.openxmlformats.org/officeDocument/2006/relationships/hyperlink" Target="https://bedtools.readthedocs.io/en/latest/" TargetMode="External"/><Relationship Id="rId113" Type="http://schemas.openxmlformats.org/officeDocument/2006/relationships/image" Target="media/image60.gif"/><Relationship Id="rId134" Type="http://schemas.openxmlformats.org/officeDocument/2006/relationships/image" Target="media/image81.png"/><Relationship Id="rId80" Type="http://schemas.openxmlformats.org/officeDocument/2006/relationships/hyperlink" Target="https://www.ncbi.nlm.nih.gov/assembly/GCF_000005845.2/" TargetMode="External"/><Relationship Id="rId155" Type="http://schemas.openxmlformats.org/officeDocument/2006/relationships/image" Target="media/image102.png"/><Relationship Id="rId176" Type="http://schemas.openxmlformats.org/officeDocument/2006/relationships/image" Target="media/image123.png"/><Relationship Id="rId197" Type="http://schemas.openxmlformats.org/officeDocument/2006/relationships/image" Target="media/image143.png"/><Relationship Id="rId201" Type="http://schemas.microsoft.com/office/2011/relationships/people" Target="people.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hyperlink" Target="https://www.ncbi.nlm.nih.gov/sra/?term=SRS674093" TargetMode="External"/><Relationship Id="rId103" Type="http://schemas.openxmlformats.org/officeDocument/2006/relationships/image" Target="media/image50.png"/><Relationship Id="rId124" Type="http://schemas.openxmlformats.org/officeDocument/2006/relationships/image" Target="media/image71.jpeg"/><Relationship Id="rId70" Type="http://schemas.openxmlformats.org/officeDocument/2006/relationships/hyperlink" Target="https://github.com/PacificBiosciences/DevNet/wiki/8-plex-Ecoli-Multiplexed-Microbial-Assembly" TargetMode="External"/><Relationship Id="rId91" Type="http://schemas.openxmlformats.org/officeDocument/2006/relationships/image" Target="media/image46.jpeg"/><Relationship Id="rId145" Type="http://schemas.openxmlformats.org/officeDocument/2006/relationships/image" Target="media/image92.png"/><Relationship Id="rId166" Type="http://schemas.openxmlformats.org/officeDocument/2006/relationships/image" Target="media/image113.png"/><Relationship Id="rId187"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hyperlink" Target="https://github.com/PacificBiosciences/DevNet/wiki/8-plex-Ecoli-Multiplexed-Microbial-Assembly" TargetMode="External"/><Relationship Id="rId114" Type="http://schemas.openxmlformats.org/officeDocument/2006/relationships/image" Target="media/image61.gif"/><Relationship Id="rId60" Type="http://schemas.openxmlformats.org/officeDocument/2006/relationships/hyperlink" Target="https://www.ncbi.nlm.nih.gov/nuccore/NC_000913.3" TargetMode="External"/><Relationship Id="rId81" Type="http://schemas.openxmlformats.org/officeDocument/2006/relationships/image" Target="media/image40.png"/><Relationship Id="rId135" Type="http://schemas.openxmlformats.org/officeDocument/2006/relationships/image" Target="media/image82.png"/><Relationship Id="rId156" Type="http://schemas.openxmlformats.org/officeDocument/2006/relationships/image" Target="media/image103.png"/><Relationship Id="rId177" Type="http://schemas.openxmlformats.org/officeDocument/2006/relationships/image" Target="media/image124.png"/><Relationship Id="rId198" Type="http://schemas.openxmlformats.org/officeDocument/2006/relationships/image" Target="media/image144.png"/><Relationship Id="rId202"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hyperlink" Target="http://sysbio.gzzoc.com/download/Prokaryota/Ecoli.gff.tar.gz" TargetMode="External"/><Relationship Id="rId104" Type="http://schemas.openxmlformats.org/officeDocument/2006/relationships/image" Target="media/image51.png"/><Relationship Id="rId125" Type="http://schemas.openxmlformats.org/officeDocument/2006/relationships/image" Target="media/image72.jpeg"/><Relationship Id="rId146" Type="http://schemas.openxmlformats.org/officeDocument/2006/relationships/image" Target="media/image93.png"/><Relationship Id="rId167" Type="http://schemas.openxmlformats.org/officeDocument/2006/relationships/image" Target="media/image114.png"/><Relationship Id="rId188" Type="http://schemas.openxmlformats.org/officeDocument/2006/relationships/image" Target="media/image134.png"/><Relationship Id="rId71" Type="http://schemas.openxmlformats.org/officeDocument/2006/relationships/hyperlink" Target="https://s3.amazonaws.com/files.pacb.com/datasets/secondary-analysis/e-coli-k12-8-plex/Ecoli_8plex_demo.barcoded.subreads.bam" TargetMode="External"/><Relationship Id="rId9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C153C-A0B5-4A04-A6C4-00EDD80A6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18616</Words>
  <Characters>106115</Characters>
  <Application>Microsoft Office Word</Application>
  <DocSecurity>0</DocSecurity>
  <Lines>884</Lines>
  <Paragraphs>248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Armenteros Aragon</dc:creator>
  <dc:description/>
  <cp:lastModifiedBy>david san leon</cp:lastModifiedBy>
  <cp:revision>2</cp:revision>
  <cp:lastPrinted>2023-06-30T11:35:00Z</cp:lastPrinted>
  <dcterms:created xsi:type="dcterms:W3CDTF">2023-07-05T09:33:00Z</dcterms:created>
  <dcterms:modified xsi:type="dcterms:W3CDTF">2023-07-05T09:33:00Z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d76ca5e4-9159-3bf2-94cf-c1a3ede53267</vt:lpwstr>
  </property>
</Properties>
</file>